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3AF00" w14:textId="14DA50B0" w:rsidR="00853145" w:rsidRPr="00707B23" w:rsidRDefault="00053CD9" w:rsidP="006678A1">
      <w:pPr>
        <w:spacing w:line="480" w:lineRule="auto"/>
        <w:jc w:val="center"/>
        <w:rPr>
          <w:b/>
          <w:bCs/>
          <w:sz w:val="28"/>
          <w:szCs w:val="32"/>
        </w:rPr>
      </w:pPr>
      <w:r w:rsidRPr="00707B23">
        <w:rPr>
          <w:b/>
          <w:bCs/>
          <w:sz w:val="28"/>
          <w:szCs w:val="32"/>
        </w:rPr>
        <w:t>Are prognostic type 2 diabetes risk prediction algorithms racially biased?</w:t>
      </w:r>
    </w:p>
    <w:p w14:paraId="16563FB4" w14:textId="77777777" w:rsidR="00053CD9" w:rsidRPr="00707B23" w:rsidRDefault="00053CD9" w:rsidP="006678A1">
      <w:pPr>
        <w:spacing w:line="480" w:lineRule="auto"/>
        <w:jc w:val="center"/>
        <w:rPr>
          <w:sz w:val="22"/>
        </w:rPr>
      </w:pPr>
    </w:p>
    <w:p w14:paraId="7AAE3778" w14:textId="33AEE47D" w:rsidR="00CE35D9" w:rsidRPr="00707B23" w:rsidRDefault="00CE35D9" w:rsidP="006678A1">
      <w:pPr>
        <w:spacing w:line="480" w:lineRule="auto"/>
        <w:jc w:val="center"/>
        <w:rPr>
          <w:sz w:val="22"/>
          <w:szCs w:val="22"/>
        </w:rPr>
      </w:pPr>
      <w:r w:rsidRPr="00707B23">
        <w:rPr>
          <w:sz w:val="22"/>
          <w:szCs w:val="22"/>
        </w:rPr>
        <w:t xml:space="preserve">Héléne </w:t>
      </w:r>
      <w:del w:id="0" w:author="Toinét Cronjé" w:date="2022-01-29T14:03:00Z">
        <w:r w:rsidRPr="00707B23" w:rsidDel="006F4C0A">
          <w:rPr>
            <w:sz w:val="22"/>
            <w:szCs w:val="22"/>
          </w:rPr>
          <w:delText xml:space="preserve">Toinét </w:delText>
        </w:r>
      </w:del>
      <w:ins w:id="1" w:author="Toinét Cronjé" w:date="2022-01-29T14:03:00Z">
        <w:r w:rsidR="006F4C0A" w:rsidRPr="00707B23">
          <w:rPr>
            <w:sz w:val="22"/>
            <w:szCs w:val="22"/>
          </w:rPr>
          <w:t xml:space="preserve">T. </w:t>
        </w:r>
      </w:ins>
      <w:r w:rsidRPr="00707B23">
        <w:rPr>
          <w:sz w:val="22"/>
          <w:szCs w:val="22"/>
        </w:rPr>
        <w:t>Cronjé, PhD</w:t>
      </w:r>
      <w:r w:rsidRPr="00707B23">
        <w:rPr>
          <w:sz w:val="22"/>
          <w:szCs w:val="22"/>
          <w:vertAlign w:val="superscript"/>
        </w:rPr>
        <w:t>1</w:t>
      </w:r>
      <w:r w:rsidR="002107CB" w:rsidRPr="00707B23">
        <w:rPr>
          <w:sz w:val="22"/>
          <w:szCs w:val="22"/>
          <w:vertAlign w:val="superscript"/>
        </w:rPr>
        <w:t>,¶</w:t>
      </w:r>
      <w:r w:rsidR="00053CD9" w:rsidRPr="00707B23">
        <w:rPr>
          <w:sz w:val="22"/>
          <w:szCs w:val="22"/>
        </w:rPr>
        <w:t xml:space="preserve">, </w:t>
      </w:r>
      <w:r w:rsidRPr="00707B23">
        <w:rPr>
          <w:sz w:val="22"/>
          <w:szCs w:val="22"/>
        </w:rPr>
        <w:t>Alexandros Katsiferis, MSc</w:t>
      </w:r>
      <w:r w:rsidRPr="00707B23">
        <w:rPr>
          <w:sz w:val="22"/>
          <w:szCs w:val="22"/>
          <w:vertAlign w:val="superscript"/>
        </w:rPr>
        <w:t>1</w:t>
      </w:r>
      <w:r w:rsidR="002107CB" w:rsidRPr="00707B23">
        <w:rPr>
          <w:sz w:val="22"/>
          <w:szCs w:val="22"/>
          <w:vertAlign w:val="superscript"/>
        </w:rPr>
        <w:t>,¶</w:t>
      </w:r>
      <w:r w:rsidRPr="00707B23">
        <w:rPr>
          <w:sz w:val="22"/>
          <w:szCs w:val="22"/>
        </w:rPr>
        <w:t>,</w:t>
      </w:r>
      <w:r w:rsidR="00053CD9" w:rsidRPr="00707B23">
        <w:rPr>
          <w:sz w:val="22"/>
          <w:szCs w:val="22"/>
        </w:rPr>
        <w:t xml:space="preserve"> Leonie K. Elsenburg, PhD</w:t>
      </w:r>
      <w:r w:rsidR="00053CD9" w:rsidRPr="00707B23">
        <w:rPr>
          <w:sz w:val="22"/>
          <w:szCs w:val="22"/>
          <w:vertAlign w:val="superscript"/>
        </w:rPr>
        <w:t>1</w:t>
      </w:r>
      <w:r w:rsidR="00053CD9" w:rsidRPr="00707B23">
        <w:rPr>
          <w:sz w:val="22"/>
          <w:szCs w:val="22"/>
        </w:rPr>
        <w:t>, Thea O. Andersen, MSc</w:t>
      </w:r>
      <w:r w:rsidR="00053CD9" w:rsidRPr="00707B23">
        <w:rPr>
          <w:sz w:val="22"/>
          <w:szCs w:val="22"/>
          <w:vertAlign w:val="superscript"/>
        </w:rPr>
        <w:t>1</w:t>
      </w:r>
      <w:r w:rsidR="00053CD9" w:rsidRPr="00707B23">
        <w:rPr>
          <w:sz w:val="22"/>
          <w:szCs w:val="22"/>
        </w:rPr>
        <w:t xml:space="preserve">, </w:t>
      </w:r>
      <w:r w:rsidRPr="00707B23">
        <w:rPr>
          <w:sz w:val="22"/>
          <w:szCs w:val="22"/>
        </w:rPr>
        <w:t>Naja H. Rod, PhD</w:t>
      </w:r>
      <w:r w:rsidRPr="00707B23">
        <w:rPr>
          <w:sz w:val="22"/>
          <w:szCs w:val="22"/>
          <w:vertAlign w:val="superscript"/>
        </w:rPr>
        <w:t>1</w:t>
      </w:r>
      <w:r w:rsidR="00053CD9" w:rsidRPr="00707B23">
        <w:rPr>
          <w:sz w:val="22"/>
          <w:szCs w:val="22"/>
        </w:rPr>
        <w:t xml:space="preserve">, </w:t>
      </w:r>
      <w:r w:rsidR="002107CB" w:rsidRPr="00707B23">
        <w:rPr>
          <w:sz w:val="22"/>
          <w:szCs w:val="22"/>
        </w:rPr>
        <w:t>Tri-Long Nguyen, PhD</w:t>
      </w:r>
      <w:r w:rsidR="002107CB" w:rsidRPr="00707B23">
        <w:rPr>
          <w:sz w:val="22"/>
          <w:szCs w:val="22"/>
          <w:vertAlign w:val="superscript"/>
        </w:rPr>
        <w:t>1</w:t>
      </w:r>
      <w:r w:rsidR="002107CB" w:rsidRPr="00707B23">
        <w:rPr>
          <w:sz w:val="22"/>
          <w:szCs w:val="22"/>
        </w:rPr>
        <w:t xml:space="preserve">, </w:t>
      </w:r>
      <w:r w:rsidRPr="00707B23">
        <w:rPr>
          <w:sz w:val="22"/>
          <w:szCs w:val="22"/>
        </w:rPr>
        <w:t>Tibor V. Varga, PhD</w:t>
      </w:r>
      <w:r w:rsidRPr="00707B23">
        <w:rPr>
          <w:sz w:val="22"/>
          <w:szCs w:val="22"/>
          <w:vertAlign w:val="superscript"/>
        </w:rPr>
        <w:t>1,*</w:t>
      </w:r>
    </w:p>
    <w:p w14:paraId="3A58D3B0" w14:textId="77777777" w:rsidR="00853145" w:rsidRPr="00707B23" w:rsidRDefault="00853145" w:rsidP="006678A1">
      <w:pPr>
        <w:spacing w:line="480" w:lineRule="auto"/>
        <w:jc w:val="both"/>
        <w:rPr>
          <w:sz w:val="22"/>
          <w:szCs w:val="22"/>
        </w:rPr>
      </w:pPr>
    </w:p>
    <w:p w14:paraId="7CBDE57E" w14:textId="77777777" w:rsidR="00853145" w:rsidRPr="00707B23" w:rsidRDefault="00853145" w:rsidP="006678A1">
      <w:pPr>
        <w:spacing w:line="480" w:lineRule="auto"/>
        <w:jc w:val="both"/>
        <w:rPr>
          <w:b/>
          <w:sz w:val="22"/>
          <w:szCs w:val="22"/>
        </w:rPr>
      </w:pPr>
      <w:r w:rsidRPr="00707B23">
        <w:rPr>
          <w:b/>
          <w:sz w:val="22"/>
          <w:szCs w:val="22"/>
        </w:rPr>
        <w:t>Affiliations:</w:t>
      </w:r>
    </w:p>
    <w:p w14:paraId="1C1A1BD2" w14:textId="77777777" w:rsidR="00853145" w:rsidRPr="00707B23" w:rsidRDefault="00853145" w:rsidP="006678A1">
      <w:pPr>
        <w:pStyle w:val="ListParagraph"/>
        <w:numPr>
          <w:ilvl w:val="0"/>
          <w:numId w:val="1"/>
        </w:numPr>
        <w:spacing w:line="480" w:lineRule="auto"/>
        <w:jc w:val="both"/>
        <w:rPr>
          <w:sz w:val="22"/>
          <w:szCs w:val="22"/>
        </w:rPr>
      </w:pPr>
      <w:r w:rsidRPr="00707B23">
        <w:rPr>
          <w:sz w:val="22"/>
          <w:szCs w:val="22"/>
        </w:rPr>
        <w:t>Section of Epidemiology, Department of Public Health, University of Copenhagen, Copenhagen, Denmark</w:t>
      </w:r>
    </w:p>
    <w:p w14:paraId="31A2D7DE" w14:textId="01766DE7" w:rsidR="00C86B0F" w:rsidRPr="00707B23" w:rsidRDefault="00C86B0F" w:rsidP="006678A1">
      <w:pPr>
        <w:spacing w:line="480" w:lineRule="auto"/>
        <w:jc w:val="both"/>
        <w:rPr>
          <w:sz w:val="22"/>
          <w:szCs w:val="22"/>
        </w:rPr>
      </w:pPr>
    </w:p>
    <w:p w14:paraId="3762E7B2" w14:textId="7DC57552" w:rsidR="002107CB" w:rsidRPr="00707B23" w:rsidRDefault="002107CB" w:rsidP="006678A1">
      <w:pPr>
        <w:spacing w:line="480" w:lineRule="auto"/>
        <w:jc w:val="both"/>
        <w:rPr>
          <w:sz w:val="22"/>
          <w:szCs w:val="22"/>
        </w:rPr>
      </w:pPr>
      <w:r w:rsidRPr="00707B23">
        <w:rPr>
          <w:sz w:val="22"/>
          <w:szCs w:val="22"/>
          <w:vertAlign w:val="superscript"/>
        </w:rPr>
        <w:t>¶</w:t>
      </w:r>
      <w:r w:rsidRPr="00707B23">
        <w:rPr>
          <w:sz w:val="22"/>
          <w:szCs w:val="22"/>
        </w:rPr>
        <w:t xml:space="preserve"> These authors contributed equally</w:t>
      </w:r>
    </w:p>
    <w:p w14:paraId="4F4036DD" w14:textId="0F2F32A4" w:rsidR="00853145" w:rsidRPr="00707B23" w:rsidRDefault="00853145" w:rsidP="006678A1">
      <w:pPr>
        <w:spacing w:line="480" w:lineRule="auto"/>
        <w:jc w:val="both"/>
        <w:rPr>
          <w:sz w:val="22"/>
          <w:szCs w:val="22"/>
        </w:rPr>
      </w:pPr>
      <w:r w:rsidRPr="00707B23">
        <w:rPr>
          <w:sz w:val="22"/>
          <w:szCs w:val="22"/>
        </w:rPr>
        <w:t xml:space="preserve">* </w:t>
      </w:r>
      <w:r w:rsidR="00737E35" w:rsidRPr="00707B23">
        <w:rPr>
          <w:sz w:val="22"/>
          <w:szCs w:val="22"/>
        </w:rPr>
        <w:t>Corresponding author</w:t>
      </w:r>
      <w:r w:rsidRPr="00707B23">
        <w:rPr>
          <w:sz w:val="22"/>
          <w:szCs w:val="22"/>
        </w:rPr>
        <w:t>:</w:t>
      </w:r>
    </w:p>
    <w:p w14:paraId="6D85A69B" w14:textId="77777777" w:rsidR="00853145" w:rsidRPr="00707B23" w:rsidRDefault="00853145" w:rsidP="006678A1">
      <w:pPr>
        <w:spacing w:line="480" w:lineRule="auto"/>
        <w:jc w:val="both"/>
        <w:rPr>
          <w:sz w:val="22"/>
          <w:szCs w:val="22"/>
        </w:rPr>
      </w:pPr>
      <w:r w:rsidRPr="00707B23">
        <w:rPr>
          <w:sz w:val="22"/>
          <w:szCs w:val="22"/>
        </w:rPr>
        <w:t>Tibor V. Varga</w:t>
      </w:r>
    </w:p>
    <w:p w14:paraId="3B557ED9" w14:textId="77777777" w:rsidR="00853145" w:rsidRPr="00707B23" w:rsidRDefault="00853145" w:rsidP="006678A1">
      <w:pPr>
        <w:spacing w:line="480" w:lineRule="auto"/>
        <w:jc w:val="both"/>
        <w:rPr>
          <w:sz w:val="22"/>
          <w:szCs w:val="22"/>
        </w:rPr>
      </w:pPr>
      <w:r w:rsidRPr="00707B23">
        <w:rPr>
          <w:sz w:val="22"/>
          <w:szCs w:val="22"/>
        </w:rPr>
        <w:t xml:space="preserve">ORCID: </w:t>
      </w:r>
      <w:hyperlink r:id="rId8" w:history="1">
        <w:r w:rsidRPr="00707B23">
          <w:rPr>
            <w:rStyle w:val="Hyperlink"/>
            <w:sz w:val="22"/>
            <w:szCs w:val="22"/>
          </w:rPr>
          <w:t>https://orcid.org/0000-0002-2383-699X</w:t>
        </w:r>
      </w:hyperlink>
      <w:r w:rsidRPr="00707B23">
        <w:rPr>
          <w:sz w:val="22"/>
          <w:szCs w:val="22"/>
        </w:rPr>
        <w:t xml:space="preserve"> </w:t>
      </w:r>
    </w:p>
    <w:p w14:paraId="59F00C18" w14:textId="77777777" w:rsidR="00853145" w:rsidRPr="00707B23" w:rsidRDefault="00853145" w:rsidP="006678A1">
      <w:pPr>
        <w:spacing w:line="480" w:lineRule="auto"/>
        <w:jc w:val="both"/>
        <w:rPr>
          <w:sz w:val="22"/>
          <w:szCs w:val="22"/>
        </w:rPr>
      </w:pPr>
      <w:r w:rsidRPr="00707B23">
        <w:rPr>
          <w:sz w:val="22"/>
          <w:szCs w:val="22"/>
          <w:u w:val="single"/>
        </w:rPr>
        <w:t>Postal address</w:t>
      </w:r>
      <w:r w:rsidRPr="00707B23">
        <w:rPr>
          <w:sz w:val="22"/>
          <w:szCs w:val="22"/>
        </w:rPr>
        <w:t xml:space="preserve">: </w:t>
      </w:r>
    </w:p>
    <w:p w14:paraId="690CD693" w14:textId="77777777" w:rsidR="00853145" w:rsidRPr="00707B23" w:rsidRDefault="00853145" w:rsidP="006678A1">
      <w:pPr>
        <w:spacing w:line="480" w:lineRule="auto"/>
        <w:jc w:val="both"/>
        <w:rPr>
          <w:sz w:val="22"/>
          <w:szCs w:val="22"/>
        </w:rPr>
      </w:pPr>
      <w:r w:rsidRPr="00707B23">
        <w:rPr>
          <w:sz w:val="22"/>
          <w:szCs w:val="22"/>
        </w:rPr>
        <w:t>Bartholinsgade 6Q</w:t>
      </w:r>
    </w:p>
    <w:p w14:paraId="2C90A7C9" w14:textId="77777777" w:rsidR="00853145" w:rsidRPr="00707B23" w:rsidRDefault="00853145" w:rsidP="006678A1">
      <w:pPr>
        <w:spacing w:line="480" w:lineRule="auto"/>
        <w:jc w:val="both"/>
        <w:rPr>
          <w:sz w:val="22"/>
          <w:szCs w:val="22"/>
        </w:rPr>
      </w:pPr>
      <w:r w:rsidRPr="00707B23">
        <w:rPr>
          <w:sz w:val="22"/>
          <w:szCs w:val="22"/>
        </w:rPr>
        <w:t>DK-1356 Copenhagen K</w:t>
      </w:r>
    </w:p>
    <w:p w14:paraId="44819074" w14:textId="77777777" w:rsidR="00853145" w:rsidRPr="00707B23" w:rsidRDefault="00853145" w:rsidP="006678A1">
      <w:pPr>
        <w:spacing w:line="480" w:lineRule="auto"/>
        <w:jc w:val="both"/>
        <w:rPr>
          <w:sz w:val="22"/>
          <w:szCs w:val="22"/>
        </w:rPr>
      </w:pPr>
      <w:r w:rsidRPr="00707B23">
        <w:rPr>
          <w:sz w:val="22"/>
          <w:szCs w:val="22"/>
        </w:rPr>
        <w:t>Denmark</w:t>
      </w:r>
    </w:p>
    <w:p w14:paraId="398F8217" w14:textId="77777777" w:rsidR="00853145" w:rsidRPr="00707B23" w:rsidRDefault="00853145" w:rsidP="006678A1">
      <w:pPr>
        <w:spacing w:line="480" w:lineRule="auto"/>
        <w:jc w:val="both"/>
        <w:rPr>
          <w:sz w:val="22"/>
          <w:szCs w:val="22"/>
        </w:rPr>
      </w:pPr>
      <w:r w:rsidRPr="00707B23">
        <w:rPr>
          <w:sz w:val="22"/>
          <w:szCs w:val="22"/>
        </w:rPr>
        <w:t>Tel: +45 35 32 77 39</w:t>
      </w:r>
    </w:p>
    <w:p w14:paraId="517E7EED" w14:textId="77777777" w:rsidR="00853145" w:rsidRPr="00707B23" w:rsidRDefault="00853145" w:rsidP="006678A1">
      <w:pPr>
        <w:spacing w:line="480" w:lineRule="auto"/>
        <w:jc w:val="both"/>
        <w:rPr>
          <w:sz w:val="22"/>
          <w:szCs w:val="22"/>
        </w:rPr>
      </w:pPr>
      <w:r w:rsidRPr="00707B23">
        <w:rPr>
          <w:sz w:val="22"/>
          <w:szCs w:val="22"/>
          <w:u w:val="single"/>
        </w:rPr>
        <w:t>E-mail</w:t>
      </w:r>
      <w:r w:rsidRPr="00707B23">
        <w:rPr>
          <w:sz w:val="22"/>
          <w:szCs w:val="22"/>
        </w:rPr>
        <w:t xml:space="preserve">: </w:t>
      </w:r>
      <w:r w:rsidRPr="00707B23">
        <w:rPr>
          <w:rStyle w:val="Hyperlink1"/>
          <w:sz w:val="22"/>
          <w:szCs w:val="22"/>
        </w:rPr>
        <w:t>tibor.varga@sund.ku.dk</w:t>
      </w:r>
    </w:p>
    <w:p w14:paraId="04F197A4" w14:textId="77777777" w:rsidR="00853145" w:rsidRPr="00707B23" w:rsidRDefault="00853145" w:rsidP="006678A1">
      <w:pPr>
        <w:spacing w:line="480" w:lineRule="auto"/>
        <w:jc w:val="both"/>
        <w:rPr>
          <w:rStyle w:val="Hyperlink1"/>
          <w:sz w:val="22"/>
          <w:szCs w:val="22"/>
        </w:rPr>
      </w:pPr>
    </w:p>
    <w:p w14:paraId="43531EFB" w14:textId="761BA218" w:rsidR="00853145" w:rsidRPr="00707B23" w:rsidRDefault="00853145" w:rsidP="006678A1">
      <w:pPr>
        <w:spacing w:line="480" w:lineRule="auto"/>
        <w:jc w:val="both"/>
        <w:rPr>
          <w:sz w:val="22"/>
          <w:szCs w:val="22"/>
        </w:rPr>
      </w:pPr>
      <w:r w:rsidRPr="00707B23">
        <w:rPr>
          <w:sz w:val="22"/>
          <w:szCs w:val="22"/>
        </w:rPr>
        <w:t xml:space="preserve">Abstract word count: </w:t>
      </w:r>
      <w:r w:rsidR="00737E35" w:rsidRPr="00707B23">
        <w:rPr>
          <w:sz w:val="22"/>
          <w:szCs w:val="22"/>
          <w:highlight w:val="yellow"/>
        </w:rPr>
        <w:t>max 300</w:t>
      </w:r>
      <w:r w:rsidR="006678A1" w:rsidRPr="00707B23">
        <w:rPr>
          <w:sz w:val="22"/>
          <w:szCs w:val="22"/>
          <w:highlight w:val="yellow"/>
        </w:rPr>
        <w:t>, currently 296</w:t>
      </w:r>
    </w:p>
    <w:p w14:paraId="66D86A0F" w14:textId="792B7AE1" w:rsidR="00853145" w:rsidRPr="00707B23" w:rsidRDefault="00853145" w:rsidP="006678A1">
      <w:pPr>
        <w:spacing w:line="480" w:lineRule="auto"/>
        <w:jc w:val="both"/>
        <w:rPr>
          <w:sz w:val="22"/>
          <w:szCs w:val="22"/>
        </w:rPr>
      </w:pPr>
      <w:r w:rsidRPr="00707B23">
        <w:rPr>
          <w:sz w:val="22"/>
          <w:szCs w:val="22"/>
        </w:rPr>
        <w:t xml:space="preserve">Manuscript word count: </w:t>
      </w:r>
      <w:r w:rsidR="00737E35" w:rsidRPr="00707B23">
        <w:rPr>
          <w:sz w:val="22"/>
          <w:szCs w:val="22"/>
          <w:highlight w:val="yellow"/>
        </w:rPr>
        <w:t>max 3500</w:t>
      </w:r>
      <w:r w:rsidR="006678A1" w:rsidRPr="00707B23">
        <w:rPr>
          <w:sz w:val="22"/>
          <w:szCs w:val="22"/>
          <w:highlight w:val="yellow"/>
        </w:rPr>
        <w:t>, currently 3425</w:t>
      </w:r>
    </w:p>
    <w:p w14:paraId="1769AA5A" w14:textId="77777777" w:rsidR="000D6AE0" w:rsidRPr="00707B23" w:rsidRDefault="000D6AE0" w:rsidP="006678A1">
      <w:pPr>
        <w:spacing w:line="480" w:lineRule="auto"/>
        <w:jc w:val="both"/>
        <w:rPr>
          <w:sz w:val="22"/>
          <w:szCs w:val="22"/>
        </w:rPr>
      </w:pPr>
    </w:p>
    <w:p w14:paraId="4BB8FD8F" w14:textId="77777777" w:rsidR="00853145" w:rsidRPr="00707B23" w:rsidRDefault="00853145" w:rsidP="006678A1">
      <w:pPr>
        <w:spacing w:line="480" w:lineRule="auto"/>
        <w:jc w:val="both"/>
        <w:rPr>
          <w:sz w:val="22"/>
          <w:szCs w:val="22"/>
        </w:rPr>
      </w:pPr>
      <w:r w:rsidRPr="00707B23">
        <w:rPr>
          <w:sz w:val="22"/>
          <w:szCs w:val="22"/>
        </w:rPr>
        <w:br w:type="page"/>
      </w:r>
    </w:p>
    <w:p w14:paraId="12E44000" w14:textId="77777777" w:rsidR="00853145" w:rsidRPr="00707B23" w:rsidRDefault="00853145" w:rsidP="006678A1">
      <w:pPr>
        <w:pStyle w:val="Heading1"/>
        <w:spacing w:line="480" w:lineRule="auto"/>
        <w:jc w:val="both"/>
        <w:rPr>
          <w:rFonts w:ascii="Times New Roman" w:hAnsi="Times New Roman"/>
        </w:rPr>
      </w:pPr>
      <w:r w:rsidRPr="00707B23">
        <w:rPr>
          <w:rFonts w:ascii="Times New Roman" w:hAnsi="Times New Roman"/>
        </w:rPr>
        <w:lastRenderedPageBreak/>
        <w:t xml:space="preserve">Abstract </w:t>
      </w:r>
    </w:p>
    <w:p w14:paraId="661C66AE" w14:textId="53FFA825" w:rsidR="006678A1" w:rsidRPr="00707B23" w:rsidRDefault="006678A1" w:rsidP="006678A1">
      <w:pPr>
        <w:spacing w:after="160" w:line="480" w:lineRule="auto"/>
        <w:rPr>
          <w:sz w:val="22"/>
        </w:rPr>
      </w:pPr>
      <w:r w:rsidRPr="00707B23">
        <w:rPr>
          <w:b/>
          <w:sz w:val="22"/>
        </w:rPr>
        <w:t>Background</w:t>
      </w:r>
      <w:r w:rsidRPr="00707B23">
        <w:rPr>
          <w:sz w:val="22"/>
        </w:rPr>
        <w:t xml:space="preserve">: </w:t>
      </w:r>
      <w:r w:rsidR="00352BB4" w:rsidRPr="00707B23">
        <w:rPr>
          <w:sz w:val="22"/>
        </w:rPr>
        <w:t>Prognostic risk prediction models for type 2 diabetes (T2D) can be useful for the early detection of high-risk individuals supporting healthcare programs aiming to rapidly intervene and thereby reduce T2D risk. However, prognostic models may also bias clinical decision-making processes, for instance by differential risk prediction across racial groups. The aims of the current study were to investigate whether three landmark prognostic models of T2D (the Framingham Offspring Risk Score, the ARIC Model and the San Antonio Model) demonstrate racial bias.</w:t>
      </w:r>
    </w:p>
    <w:p w14:paraId="7E42A4A6" w14:textId="5B27E8E0" w:rsidR="006678A1" w:rsidRPr="00707B23" w:rsidRDefault="006678A1" w:rsidP="006678A1">
      <w:pPr>
        <w:spacing w:after="160" w:line="480" w:lineRule="auto"/>
        <w:rPr>
          <w:sz w:val="22"/>
        </w:rPr>
      </w:pPr>
      <w:r w:rsidRPr="00707B23">
        <w:rPr>
          <w:b/>
          <w:sz w:val="22"/>
        </w:rPr>
        <w:t>Methods</w:t>
      </w:r>
      <w:r w:rsidRPr="00707B23">
        <w:rPr>
          <w:sz w:val="22"/>
        </w:rPr>
        <w:t xml:space="preserve">: </w:t>
      </w:r>
      <w:r w:rsidR="00352BB4" w:rsidRPr="00707B23">
        <w:rPr>
          <w:sz w:val="22"/>
        </w:rPr>
        <w:t>We analyzed data (1999-2010) from the National Health and Nutrition Examination Survey (NHANES) sampled in six independent two-year batches. A total of 14,638 adults without a prior diagnosis of T2D and with fasting blood samples available were included in our analysis. Multiple imputation was applied to the six survey batches for the purpose of calculating race- and year-specific average predicted incidences for T2D according to three landmark prognostic algorithms. Summary calibration of the models was performed by comparing the calculated average predicted T2D incidences with observed incidences extracted from the US Diabetes Surveillance System across racial groups.</w:t>
      </w:r>
    </w:p>
    <w:p w14:paraId="470E020B" w14:textId="2977381D" w:rsidR="006678A1" w:rsidRPr="00707B23" w:rsidRDefault="006678A1" w:rsidP="006678A1">
      <w:pPr>
        <w:spacing w:after="160" w:line="480" w:lineRule="auto"/>
        <w:rPr>
          <w:sz w:val="22"/>
        </w:rPr>
      </w:pPr>
      <w:r w:rsidRPr="00707B23">
        <w:rPr>
          <w:b/>
          <w:sz w:val="22"/>
        </w:rPr>
        <w:t>Findings</w:t>
      </w:r>
      <w:r w:rsidRPr="00707B23">
        <w:rPr>
          <w:sz w:val="22"/>
        </w:rPr>
        <w:t xml:space="preserve">: </w:t>
      </w:r>
      <w:r w:rsidR="00352BB4" w:rsidRPr="00707B23">
        <w:rPr>
          <w:sz w:val="22"/>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especially for 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707B23" w:rsidRDefault="006678A1" w:rsidP="006678A1">
      <w:pPr>
        <w:spacing w:after="160" w:line="480" w:lineRule="auto"/>
        <w:rPr>
          <w:sz w:val="22"/>
        </w:rPr>
      </w:pPr>
      <w:r w:rsidRPr="00707B23">
        <w:rPr>
          <w:b/>
          <w:sz w:val="22"/>
        </w:rPr>
        <w:t>Interpretation</w:t>
      </w:r>
      <w:r w:rsidRPr="00707B23">
        <w:rPr>
          <w:sz w:val="22"/>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707B23" w:rsidRDefault="006678A1" w:rsidP="006678A1">
      <w:pPr>
        <w:spacing w:after="160" w:line="480" w:lineRule="auto"/>
        <w:rPr>
          <w:sz w:val="22"/>
        </w:rPr>
      </w:pPr>
      <w:r w:rsidRPr="00707B23">
        <w:rPr>
          <w:b/>
          <w:sz w:val="22"/>
        </w:rPr>
        <w:lastRenderedPageBreak/>
        <w:t>Funding</w:t>
      </w:r>
      <w:r w:rsidRPr="00707B23">
        <w:rPr>
          <w:sz w:val="22"/>
        </w:rPr>
        <w:t xml:space="preserve">: </w:t>
      </w:r>
      <w:r w:rsidR="00352BB4" w:rsidRPr="00707B23">
        <w:rPr>
          <w:sz w:val="22"/>
        </w:rPr>
        <w:t>University of Copenhagen, Novo Nordisk Foundation</w:t>
      </w:r>
      <w:r w:rsidR="00512286" w:rsidRPr="00707B23">
        <w:rPr>
          <w:sz w:val="22"/>
        </w:rPr>
        <w:t>, Independent Research Fund Denmark.</w:t>
      </w:r>
      <w:r w:rsidRPr="00707B23">
        <w:rPr>
          <w:sz w:val="22"/>
        </w:rPr>
        <w:br w:type="page"/>
      </w:r>
    </w:p>
    <w:p w14:paraId="04983BA2" w14:textId="43EDE13C"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Research in context</w:t>
      </w:r>
    </w:p>
    <w:p w14:paraId="5F34716B" w14:textId="77777777" w:rsidR="006678A1" w:rsidRPr="00707B23" w:rsidRDefault="006678A1" w:rsidP="006678A1">
      <w:pPr>
        <w:spacing w:after="160" w:line="480" w:lineRule="auto"/>
        <w:rPr>
          <w:b/>
          <w:sz w:val="22"/>
        </w:rPr>
      </w:pPr>
      <w:r w:rsidRPr="00707B23">
        <w:rPr>
          <w:b/>
          <w:sz w:val="22"/>
        </w:rPr>
        <w:t>Evidence before this study</w:t>
      </w:r>
    </w:p>
    <w:p w14:paraId="5E3F1770" w14:textId="77777777" w:rsidR="00C328C0" w:rsidRPr="00707B23" w:rsidRDefault="00C328C0" w:rsidP="00C328C0">
      <w:pPr>
        <w:spacing w:after="160" w:line="480" w:lineRule="auto"/>
        <w:rPr>
          <w:sz w:val="22"/>
        </w:rPr>
      </w:pPr>
      <w:r w:rsidRPr="00707B23">
        <w:rPr>
          <w:sz w:val="22"/>
        </w:rPr>
        <w:t xml:space="preserve">Prognostic prediction models for type 2 diabetes aiming to identify at-risk individuals for preventive action are already implemented in many countries around the world and they are currently considered for adoption in healthcare in the US healthcare. However, recent years have revealed that such risk prediction models may be wrought with algorithmic bias. They may disproportionately impact minorities, for instance by identifying at-risk individuals at a later stage in their disease progression in some racial groups compared to others. </w:t>
      </w:r>
    </w:p>
    <w:p w14:paraId="48EAC037" w14:textId="77777777" w:rsidR="006678A1" w:rsidRPr="00707B23" w:rsidRDefault="006678A1" w:rsidP="006678A1">
      <w:pPr>
        <w:spacing w:after="160" w:line="480" w:lineRule="auto"/>
        <w:rPr>
          <w:b/>
          <w:sz w:val="22"/>
        </w:rPr>
      </w:pPr>
      <w:r w:rsidRPr="00707B23">
        <w:rPr>
          <w:b/>
          <w:sz w:val="22"/>
        </w:rPr>
        <w:t>Added value of this study</w:t>
      </w:r>
    </w:p>
    <w:p w14:paraId="6ED942BA" w14:textId="77777777" w:rsidR="00C328C0" w:rsidRPr="00707B23" w:rsidRDefault="00C328C0" w:rsidP="00C328C0">
      <w:pPr>
        <w:spacing w:after="160" w:line="480" w:lineRule="auto"/>
        <w:rPr>
          <w:sz w:val="22"/>
        </w:rPr>
      </w:pPr>
      <w:r w:rsidRPr="00707B23">
        <w:rPr>
          <w:sz w:val="22"/>
        </w:rPr>
        <w:t>Using data from the National Health and Nutrition Examination Survey, we provide evidence that landmark prognostic type 2 diabetes prediction models are likely to be racially biased by identifying proportionately less at-risk individuals from minorities compared to non-Hispanic Whites. These findings are consistent over time and also apply to the models that were designed in cohorts including multiple ethnic groups.</w:t>
      </w:r>
    </w:p>
    <w:p w14:paraId="2636F269" w14:textId="77777777" w:rsidR="006678A1" w:rsidRPr="00707B23" w:rsidRDefault="006678A1" w:rsidP="006678A1">
      <w:pPr>
        <w:spacing w:after="160" w:line="480" w:lineRule="auto"/>
        <w:rPr>
          <w:b/>
          <w:sz w:val="22"/>
        </w:rPr>
      </w:pPr>
      <w:r w:rsidRPr="00707B23">
        <w:rPr>
          <w:b/>
          <w:sz w:val="22"/>
        </w:rPr>
        <w:t>Implications of all the available evidence</w:t>
      </w:r>
    </w:p>
    <w:p w14:paraId="1EDA6A72" w14:textId="77777777" w:rsidR="00C328C0" w:rsidRPr="00707B23" w:rsidRDefault="00C328C0" w:rsidP="00C328C0">
      <w:pPr>
        <w:spacing w:after="160" w:line="480" w:lineRule="auto"/>
      </w:pPr>
      <w:r w:rsidRPr="00707B23">
        <w:rPr>
          <w:sz w:val="22"/>
        </w:rPr>
        <w:t>Combined evidence from this article and previous studies indicate that algorithmic racial bias in clinical care is a prevalent and yet unaddressed problem. Such racial bias needs to be directly addressed in the development and adoption of healthcare algorithms to ensure equitable clinical decision making. We outline various considerations for investigators with the aim of developing fair predictive models, including specific fairness reporting criteria be adopted by journals publishing predictive models, and that clinical and academic expert groups consider fairness as a key criteria in adopting novel algorithms in healthcare.</w:t>
      </w:r>
      <w:r w:rsidRPr="00707B23">
        <w:t> </w:t>
      </w:r>
    </w:p>
    <w:p w14:paraId="2976D812" w14:textId="77777777" w:rsidR="006678A1" w:rsidRPr="00707B23" w:rsidRDefault="006678A1">
      <w:pPr>
        <w:spacing w:after="160" w:line="259" w:lineRule="auto"/>
      </w:pPr>
      <w:r w:rsidRPr="00707B23">
        <w:br w:type="page"/>
      </w:r>
    </w:p>
    <w:p w14:paraId="21EE7F76" w14:textId="1235E42F"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Introduction</w:t>
      </w:r>
    </w:p>
    <w:p w14:paraId="559CA7F5" w14:textId="5125254C" w:rsidR="006678A1" w:rsidRPr="00707B23" w:rsidRDefault="006678A1" w:rsidP="006678A1">
      <w:pPr>
        <w:spacing w:after="160" w:line="480" w:lineRule="auto"/>
        <w:rPr>
          <w:sz w:val="22"/>
        </w:rPr>
      </w:pPr>
      <w:r w:rsidRPr="00707B23">
        <w:rPr>
          <w:sz w:val="22"/>
        </w:rPr>
        <w:t>Type 2 diabetes (T2D) affects one in eight adults in the United States (US), and it is the nation’s seventh leading cause of death</w: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 </w:instrTex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EN.CITE.DATA </w:instrText>
      </w:r>
      <w:r w:rsidRPr="00707B23">
        <w:rPr>
          <w:sz w:val="22"/>
        </w:rPr>
      </w:r>
      <w:r w:rsidRPr="00707B23">
        <w:rPr>
          <w:sz w:val="22"/>
        </w:rPr>
        <w:fldChar w:fldCharType="end"/>
      </w:r>
      <w:r w:rsidRPr="00707B23">
        <w:rPr>
          <w:sz w:val="22"/>
        </w:rPr>
      </w:r>
      <w:r w:rsidRPr="00707B23">
        <w:rPr>
          <w:sz w:val="22"/>
        </w:rPr>
        <w:fldChar w:fldCharType="separate"/>
      </w:r>
      <w:r w:rsidRPr="00707B23">
        <w:rPr>
          <w:sz w:val="22"/>
          <w:vertAlign w:val="superscript"/>
        </w:rPr>
        <w:t>1,2</w:t>
      </w:r>
      <w:r w:rsidRPr="00707B23">
        <w:rPr>
          <w:sz w:val="22"/>
        </w:rPr>
        <w:fldChar w:fldCharType="end"/>
      </w:r>
      <w:r w:rsidRPr="00707B23">
        <w:rPr>
          <w:sz w:val="22"/>
        </w:rPr>
        <w:t>. T2D carries a plethora of adverse health consequences as well as high costs for both the individual and the society</w:t>
      </w:r>
      <w:r w:rsidRPr="00707B23">
        <w:rPr>
          <w:sz w:val="22"/>
        </w:rPr>
        <w:fldChar w:fldCharType="begin"/>
      </w:r>
      <w:r w:rsidRPr="00707B23">
        <w:rPr>
          <w:sz w:val="22"/>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707B23">
        <w:rPr>
          <w:sz w:val="22"/>
        </w:rPr>
        <w:fldChar w:fldCharType="separate"/>
      </w:r>
      <w:r w:rsidRPr="00707B23">
        <w:rPr>
          <w:sz w:val="22"/>
          <w:vertAlign w:val="superscript"/>
        </w:rPr>
        <w:t>1</w:t>
      </w:r>
      <w:r w:rsidRPr="00707B23">
        <w:rPr>
          <w:sz w:val="22"/>
        </w:rPr>
        <w:fldChar w:fldCharType="end"/>
      </w:r>
      <w:r w:rsidRPr="00707B23">
        <w:rPr>
          <w:sz w:val="22"/>
        </w:rPr>
        <w:t>. According to the Center of Disease Control, T2D is the most expensi</w:t>
      </w:r>
      <w:r w:rsidR="000E48CA" w:rsidRPr="00707B23">
        <w:rPr>
          <w:sz w:val="22"/>
        </w:rPr>
        <w:t>ve chronic condition in the US</w:t>
      </w:r>
      <w:r w:rsidR="000E48CA" w:rsidRPr="00707B23">
        <w:rPr>
          <w:sz w:val="22"/>
        </w:rPr>
        <w:fldChar w:fldCharType="begin"/>
      </w:r>
      <w:r w:rsidR="000E48CA"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707B23">
        <w:rPr>
          <w:sz w:val="22"/>
        </w:rPr>
        <w:fldChar w:fldCharType="separate"/>
      </w:r>
      <w:r w:rsidR="000E48CA" w:rsidRPr="00707B23">
        <w:rPr>
          <w:sz w:val="22"/>
          <w:vertAlign w:val="superscript"/>
        </w:rPr>
        <w:t>3</w:t>
      </w:r>
      <w:r w:rsidR="000E48CA" w:rsidRPr="00707B23">
        <w:rPr>
          <w:sz w:val="22"/>
        </w:rPr>
        <w:fldChar w:fldCharType="end"/>
      </w:r>
      <w:r w:rsidRPr="00707B23">
        <w:rPr>
          <w:sz w:val="22"/>
        </w:rPr>
        <w:t xml:space="preserve">. A look beyond the averages shows a disparity in the toll of diabetes across racial groups. </w:t>
      </w:r>
      <w:r w:rsidR="00C328C0" w:rsidRPr="00707B23">
        <w:rPr>
          <w:sz w:val="22"/>
        </w:rPr>
        <w:t xml:space="preserve">The </w:t>
      </w:r>
      <w:ins w:id="2" w:author="Toinét Cronjé" w:date="2022-01-29T14:26:00Z">
        <w:r w:rsidR="000D25E1" w:rsidRPr="00707B23">
          <w:rPr>
            <w:sz w:val="22"/>
          </w:rPr>
          <w:t xml:space="preserve">average </w:t>
        </w:r>
      </w:ins>
      <w:r w:rsidR="00C328C0" w:rsidRPr="00707B23">
        <w:rPr>
          <w:sz w:val="22"/>
        </w:rPr>
        <w:t xml:space="preserve">population </w:t>
      </w:r>
      <w:ins w:id="3" w:author="Toinét Cronjé" w:date="2022-01-29T14:26:00Z">
        <w:r w:rsidR="000D25E1">
          <w:rPr>
            <w:sz w:val="22"/>
          </w:rPr>
          <w:t xml:space="preserve">prevalence </w:t>
        </w:r>
      </w:ins>
      <w:del w:id="4" w:author="Toinét Cronjé" w:date="2022-01-29T14:26:00Z">
        <w:r w:rsidR="00C328C0" w:rsidRPr="00707B23" w:rsidDel="000D25E1">
          <w:rPr>
            <w:sz w:val="22"/>
          </w:rPr>
          <w:delText xml:space="preserve">average </w:delText>
        </w:r>
      </w:del>
      <w:r w:rsidR="00C328C0" w:rsidRPr="00707B23">
        <w:rPr>
          <w:sz w:val="22"/>
        </w:rPr>
        <w:t xml:space="preserve">of one in eight being diagnosed with T2D translates </w:t>
      </w:r>
      <w:r w:rsidRPr="00707B23">
        <w:rPr>
          <w:sz w:val="22"/>
        </w:rPr>
        <w:t xml:space="preserve">to one in six among non-Hispanic Blacks, one in seven among Hispanics and non-Hispanic Asians, and one in nine among non-Hispanic Whites. Similarly, among racial minorities in the US, diabetes ranks higher on the </w:t>
      </w:r>
      <w:r w:rsidR="000E48CA" w:rsidRPr="00707B23">
        <w:rPr>
          <w:sz w:val="22"/>
        </w:rPr>
        <w:t>list of leading causes of death</w:t>
      </w:r>
      <w:r w:rsidR="00C328C0" w:rsidRPr="00707B23">
        <w:rPr>
          <w:sz w:val="22"/>
        </w:rPr>
        <w:t xml:space="preserve"> than among Whites</w:t>
      </w:r>
      <w:r w:rsidR="000E48CA" w:rsidRPr="00707B23">
        <w:rPr>
          <w:sz w:val="22"/>
        </w:rPr>
        <w:fldChar w:fldCharType="begin"/>
      </w:r>
      <w:r w:rsidR="000E48CA" w:rsidRPr="00707B23">
        <w:rPr>
          <w:sz w:val="22"/>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707B23">
        <w:rPr>
          <w:sz w:val="22"/>
        </w:rPr>
        <w:fldChar w:fldCharType="separate"/>
      </w:r>
      <w:r w:rsidR="000E48CA" w:rsidRPr="00707B23">
        <w:rPr>
          <w:sz w:val="22"/>
          <w:vertAlign w:val="superscript"/>
        </w:rPr>
        <w:t>2</w:t>
      </w:r>
      <w:r w:rsidR="000E48CA" w:rsidRPr="00707B23">
        <w:rPr>
          <w:sz w:val="22"/>
        </w:rPr>
        <w:fldChar w:fldCharType="end"/>
      </w:r>
      <w:r w:rsidRPr="00707B23">
        <w:rPr>
          <w:sz w:val="22"/>
        </w:rPr>
        <w:t>. While socioeconomic status has been strongly asso</w:t>
      </w:r>
      <w:r w:rsidR="000E48CA" w:rsidRPr="00707B23">
        <w:rPr>
          <w:sz w:val="22"/>
        </w:rPr>
        <w:t>ciated with risk of T2D</w:t>
      </w:r>
      <w:r w:rsidR="000E48CA" w:rsidRPr="00707B23">
        <w:rPr>
          <w:sz w:val="22"/>
        </w:rPr>
        <w:fldChar w:fldCharType="begin"/>
      </w:r>
      <w:r w:rsidR="000E48CA" w:rsidRPr="00707B23">
        <w:rPr>
          <w:sz w:val="22"/>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707B23">
        <w:rPr>
          <w:sz w:val="22"/>
        </w:rPr>
        <w:fldChar w:fldCharType="separate"/>
      </w:r>
      <w:r w:rsidR="000E48CA" w:rsidRPr="00707B23">
        <w:rPr>
          <w:sz w:val="22"/>
          <w:vertAlign w:val="superscript"/>
        </w:rPr>
        <w:t>4</w:t>
      </w:r>
      <w:r w:rsidR="000E48CA" w:rsidRPr="00707B23">
        <w:rPr>
          <w:sz w:val="22"/>
        </w:rPr>
        <w:fldChar w:fldCharType="end"/>
      </w:r>
      <w:r w:rsidRPr="00707B23">
        <w:rPr>
          <w:sz w:val="22"/>
        </w:rPr>
        <w:t>, the observed risk differences between racial groups</w:t>
      </w:r>
      <w:r w:rsidR="000E48CA" w:rsidRPr="00707B23">
        <w:rPr>
          <w:sz w:val="22"/>
        </w:rPr>
        <w:t xml:space="preserve"> are not fully understood</w:t>
      </w:r>
      <w:r w:rsidR="00C328C0" w:rsidRPr="00707B23">
        <w:rPr>
          <w:sz w:val="22"/>
        </w:rPr>
        <w:t xml:space="preserve"> are not fully explained by socioeconomic status</w:t>
      </w:r>
      <w:r w:rsidR="000E48CA" w:rsidRPr="00707B23">
        <w:rPr>
          <w:sz w:val="22"/>
        </w:rPr>
        <w:fldChar w:fldCharType="begin"/>
      </w:r>
      <w:r w:rsidR="000E48CA" w:rsidRPr="00707B23">
        <w:rPr>
          <w:sz w:val="22"/>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707B23">
        <w:rPr>
          <w:sz w:val="22"/>
        </w:rPr>
        <w:fldChar w:fldCharType="separate"/>
      </w:r>
      <w:r w:rsidR="000E48CA" w:rsidRPr="00707B23">
        <w:rPr>
          <w:sz w:val="22"/>
          <w:vertAlign w:val="superscript"/>
        </w:rPr>
        <w:t>5,6</w:t>
      </w:r>
      <w:r w:rsidR="000E48CA" w:rsidRPr="00707B23">
        <w:rPr>
          <w:sz w:val="22"/>
        </w:rPr>
        <w:fldChar w:fldCharType="end"/>
      </w:r>
      <w:r w:rsidRPr="00707B23">
        <w:rPr>
          <w:sz w:val="22"/>
        </w:rPr>
        <w:t xml:space="preserve">. </w:t>
      </w:r>
      <w:r w:rsidR="00C328C0" w:rsidRPr="00707B23">
        <w:rPr>
          <w:sz w:val="22"/>
        </w:rPr>
        <w:t xml:space="preserve">While T2D carries huge individual and societal cost, </w:t>
      </w:r>
      <w:r w:rsidRPr="00707B23">
        <w:rPr>
          <w:sz w:val="22"/>
        </w:rPr>
        <w:t>it should be acknowledged that health inequalities in itself also carry treme</w:t>
      </w:r>
      <w:r w:rsidR="000E48CA" w:rsidRPr="00707B23">
        <w:rPr>
          <w:sz w:val="22"/>
        </w:rPr>
        <w:t>ndous direct and indirect costs</w:t>
      </w:r>
      <w:r w:rsidR="000E48CA" w:rsidRPr="00707B23">
        <w:rPr>
          <w:sz w:val="22"/>
        </w:rPr>
        <w:fldChar w:fldCharType="begin"/>
      </w:r>
      <w:r w:rsidR="000E48CA" w:rsidRPr="00707B23">
        <w:rPr>
          <w:sz w:val="22"/>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707B23">
        <w:rPr>
          <w:sz w:val="22"/>
        </w:rPr>
        <w:fldChar w:fldCharType="separate"/>
      </w:r>
      <w:r w:rsidR="000E48CA" w:rsidRPr="00707B23">
        <w:rPr>
          <w:sz w:val="22"/>
          <w:vertAlign w:val="superscript"/>
        </w:rPr>
        <w:t>7,8</w:t>
      </w:r>
      <w:r w:rsidR="000E48CA" w:rsidRPr="00707B23">
        <w:rPr>
          <w:sz w:val="22"/>
        </w:rPr>
        <w:fldChar w:fldCharType="end"/>
      </w:r>
      <w:r w:rsidRPr="00707B23">
        <w:rPr>
          <w:sz w:val="22"/>
        </w:rPr>
        <w:t xml:space="preserve">. </w:t>
      </w:r>
      <w:ins w:id="5" w:author="Toinét Cronjé" w:date="2022-01-29T14:29:00Z">
        <w:r w:rsidR="000D25E1">
          <w:rPr>
            <w:sz w:val="22"/>
          </w:rPr>
          <w:t xml:space="preserve">Improving </w:t>
        </w:r>
      </w:ins>
      <w:del w:id="6" w:author="Toinét Cronjé" w:date="2022-01-29T14:29:00Z">
        <w:r w:rsidRPr="00707B23" w:rsidDel="000D25E1">
          <w:rPr>
            <w:sz w:val="22"/>
          </w:rPr>
          <w:delText>Thus, reducing</w:delText>
        </w:r>
      </w:del>
      <w:r w:rsidRPr="00707B23">
        <w:rPr>
          <w:sz w:val="22"/>
        </w:rPr>
        <w:t xml:space="preserve"> healthcare processes that perpetuate inequalities will</w:t>
      </w:r>
      <w:ins w:id="7" w:author="Toinét Cronjé" w:date="2022-01-29T14:29:00Z">
        <w:r w:rsidR="000D25E1">
          <w:rPr>
            <w:sz w:val="22"/>
          </w:rPr>
          <w:t>, therefore,</w:t>
        </w:r>
      </w:ins>
      <w:r w:rsidRPr="00707B23">
        <w:rPr>
          <w:sz w:val="22"/>
        </w:rPr>
        <w:t xml:space="preserve"> not only improve individual human lives, but </w:t>
      </w:r>
      <w:ins w:id="8" w:author="Toinét Cronjé" w:date="2022-01-29T14:28:00Z">
        <w:r w:rsidR="000D25E1">
          <w:rPr>
            <w:sz w:val="22"/>
          </w:rPr>
          <w:t xml:space="preserve">benefit </w:t>
        </w:r>
      </w:ins>
      <w:r w:rsidRPr="00707B23">
        <w:rPr>
          <w:sz w:val="22"/>
        </w:rPr>
        <w:t xml:space="preserve">entire economies. </w:t>
      </w:r>
    </w:p>
    <w:p w14:paraId="75E456E4" w14:textId="77777777" w:rsidR="006678A1" w:rsidRPr="00707B23" w:rsidRDefault="006678A1" w:rsidP="006678A1">
      <w:pPr>
        <w:spacing w:after="160" w:line="480" w:lineRule="auto"/>
        <w:rPr>
          <w:sz w:val="22"/>
        </w:rPr>
      </w:pPr>
    </w:p>
    <w:p w14:paraId="53E65074" w14:textId="5F9D579C" w:rsidR="006678A1" w:rsidRPr="00707B23" w:rsidRDefault="006678A1" w:rsidP="006678A1">
      <w:pPr>
        <w:spacing w:after="160" w:line="480" w:lineRule="auto"/>
        <w:rPr>
          <w:sz w:val="22"/>
        </w:rPr>
      </w:pPr>
      <w:r w:rsidRPr="00707B23">
        <w:rPr>
          <w:sz w:val="22"/>
        </w:rPr>
        <w:t xml:space="preserve">Early detection of individuals who are at high risk for developing the T2D </w:t>
      </w:r>
      <w:commentRangeStart w:id="9"/>
      <w:del w:id="10" w:author="Toinét Cronjé" w:date="2022-01-29T14:30:00Z">
        <w:r w:rsidRPr="00707B23" w:rsidDel="000D25E1">
          <w:rPr>
            <w:sz w:val="22"/>
          </w:rPr>
          <w:delText>emerged as</w:delText>
        </w:r>
      </w:del>
      <w:commentRangeEnd w:id="9"/>
      <w:r w:rsidR="000D25E1">
        <w:rPr>
          <w:rStyle w:val="CommentReference"/>
        </w:rPr>
        <w:commentReference w:id="9"/>
      </w:r>
      <w:ins w:id="11" w:author="Toinét Cronjé" w:date="2022-01-29T14:30:00Z">
        <w:r w:rsidR="000D25E1">
          <w:rPr>
            <w:sz w:val="22"/>
          </w:rPr>
          <w:t>can be</w:t>
        </w:r>
      </w:ins>
      <w:r w:rsidRPr="00707B23">
        <w:rPr>
          <w:sz w:val="22"/>
        </w:rPr>
        <w:t xml:space="preserve"> a powerful strategy to tackle the diabetes epidemic, as it allows early and targeted </w:t>
      </w:r>
      <w:del w:id="12" w:author="Toinét Cronjé" w:date="2022-01-29T14:36:00Z">
        <w:r w:rsidRPr="00707B23" w:rsidDel="00277A9D">
          <w:rPr>
            <w:sz w:val="22"/>
          </w:rPr>
          <w:delText xml:space="preserve">intervention and </w:delText>
        </w:r>
      </w:del>
      <w:r w:rsidRPr="00707B23">
        <w:rPr>
          <w:sz w:val="22"/>
        </w:rPr>
        <w:t>prevention. Ample evidence supports the efficacy of implementing diabetes pre</w:t>
      </w:r>
      <w:r w:rsidR="00991902" w:rsidRPr="00707B23">
        <w:rPr>
          <w:sz w:val="22"/>
        </w:rPr>
        <w:t>vention programs worldwide</w:t>
      </w:r>
      <w:r w:rsidR="00991902" w:rsidRPr="00707B23">
        <w:rPr>
          <w:sz w:val="22"/>
        </w:rPr>
        <w:fldChar w:fldCharType="begin"/>
      </w:r>
      <w:r w:rsidR="00991902" w:rsidRPr="00707B23">
        <w:rPr>
          <w:sz w:val="22"/>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707B23">
        <w:rPr>
          <w:sz w:val="22"/>
        </w:rPr>
        <w:fldChar w:fldCharType="separate"/>
      </w:r>
      <w:r w:rsidR="00991902" w:rsidRPr="00707B23">
        <w:rPr>
          <w:sz w:val="22"/>
          <w:vertAlign w:val="superscript"/>
        </w:rPr>
        <w:t>9</w:t>
      </w:r>
      <w:r w:rsidR="00991902" w:rsidRPr="00707B23">
        <w:rPr>
          <w:sz w:val="22"/>
        </w:rPr>
        <w:fldChar w:fldCharType="end"/>
      </w:r>
      <w:r w:rsidRPr="00707B23">
        <w:rPr>
          <w:sz w:val="22"/>
        </w:rPr>
        <w:t xml:space="preserve">. </w:t>
      </w:r>
      <w:del w:id="13" w:author="Toinét Cronjé" w:date="2022-01-29T14:46:00Z">
        <w:r w:rsidRPr="00707B23" w:rsidDel="00277A9D">
          <w:rPr>
            <w:sz w:val="22"/>
          </w:rPr>
          <w:delText xml:space="preserve">Notably, using prognostic risk prediction models, the </w:delText>
        </w:r>
      </w:del>
      <w:del w:id="14" w:author="Toinét Cronjé" w:date="2022-01-29T14:38:00Z">
        <w:r w:rsidRPr="00707B23" w:rsidDel="00277A9D">
          <w:rPr>
            <w:sz w:val="22"/>
          </w:rPr>
          <w:delText>United Kingdom’s</w:delText>
        </w:r>
      </w:del>
      <w:ins w:id="15" w:author="Toinét Cronjé" w:date="2022-01-29T14:46:00Z">
        <w:r w:rsidR="00277A9D">
          <w:rPr>
            <w:sz w:val="22"/>
          </w:rPr>
          <w:t xml:space="preserve">The </w:t>
        </w:r>
      </w:ins>
      <w:del w:id="16" w:author="Toinét Cronjé" w:date="2022-01-29T14:38:00Z">
        <w:r w:rsidRPr="00707B23" w:rsidDel="00277A9D">
          <w:rPr>
            <w:sz w:val="22"/>
          </w:rPr>
          <w:delText xml:space="preserve"> </w:delText>
        </w:r>
      </w:del>
      <w:r w:rsidRPr="00707B23">
        <w:rPr>
          <w:sz w:val="22"/>
        </w:rPr>
        <w:t>‘Healthier You: National Health Services Diabetes Prevention Programme’</w:t>
      </w:r>
      <w:ins w:id="17" w:author="Toinét Cronjé" w:date="2022-01-29T14:47:00Z">
        <w:r w:rsidR="00CB453A">
          <w:rPr>
            <w:sz w:val="22"/>
          </w:rPr>
          <w:t>, for example,</w:t>
        </w:r>
      </w:ins>
      <w:r w:rsidRPr="00707B23">
        <w:rPr>
          <w:sz w:val="22"/>
        </w:rPr>
        <w:t xml:space="preserve"> has </w:t>
      </w:r>
      <w:ins w:id="18" w:author="Toinét Cronjé" w:date="2022-01-29T14:38:00Z">
        <w:r w:rsidR="00277A9D">
          <w:rPr>
            <w:sz w:val="22"/>
          </w:rPr>
          <w:t>allowed the United Kingdom to</w:t>
        </w:r>
        <w:r w:rsidR="00277A9D" w:rsidRPr="00707B23">
          <w:rPr>
            <w:sz w:val="22"/>
          </w:rPr>
          <w:t xml:space="preserve"> </w:t>
        </w:r>
      </w:ins>
      <w:r w:rsidRPr="00707B23">
        <w:rPr>
          <w:sz w:val="22"/>
        </w:rPr>
        <w:t>identif</w:t>
      </w:r>
      <w:ins w:id="19" w:author="Toinét Cronjé" w:date="2022-01-29T14:38:00Z">
        <w:r w:rsidR="00277A9D">
          <w:rPr>
            <w:sz w:val="22"/>
          </w:rPr>
          <w:t>y</w:t>
        </w:r>
      </w:ins>
      <w:del w:id="20" w:author="Toinét Cronjé" w:date="2022-01-29T14:38:00Z">
        <w:r w:rsidRPr="00707B23" w:rsidDel="00277A9D">
          <w:rPr>
            <w:sz w:val="22"/>
          </w:rPr>
          <w:delText>ied</w:delText>
        </w:r>
      </w:del>
      <w:r w:rsidRPr="00707B23">
        <w:rPr>
          <w:sz w:val="22"/>
        </w:rPr>
        <w:t xml:space="preserve"> thousands of individuals at high risk of developing T2D, </w:t>
      </w:r>
      <w:ins w:id="21" w:author="Toinét Cronjé" w:date="2022-01-29T14:40:00Z">
        <w:r w:rsidR="00277A9D">
          <w:rPr>
            <w:sz w:val="22"/>
          </w:rPr>
          <w:t xml:space="preserve">thereby </w:t>
        </w:r>
      </w:ins>
      <w:del w:id="22" w:author="Toinét Cronjé" w:date="2022-01-29T14:40:00Z">
        <w:r w:rsidRPr="00707B23" w:rsidDel="00277A9D">
          <w:rPr>
            <w:sz w:val="22"/>
          </w:rPr>
          <w:delText xml:space="preserve">which </w:delText>
        </w:r>
      </w:del>
      <w:r w:rsidRPr="00707B23">
        <w:rPr>
          <w:sz w:val="22"/>
        </w:rPr>
        <w:t>enabl</w:t>
      </w:r>
      <w:ins w:id="23" w:author="Toinét Cronjé" w:date="2022-01-29T14:40:00Z">
        <w:r w:rsidR="00277A9D">
          <w:rPr>
            <w:sz w:val="22"/>
          </w:rPr>
          <w:t>ing</w:t>
        </w:r>
      </w:ins>
      <w:del w:id="24" w:author="Toinét Cronjé" w:date="2022-01-29T14:41:00Z">
        <w:r w:rsidRPr="00707B23" w:rsidDel="00277A9D">
          <w:rPr>
            <w:sz w:val="22"/>
          </w:rPr>
          <w:delText>ed</w:delText>
        </w:r>
      </w:del>
      <w:ins w:id="25" w:author="Toinét Cronjé" w:date="2022-01-29T14:44:00Z">
        <w:r w:rsidR="00277A9D">
          <w:rPr>
            <w:sz w:val="22"/>
          </w:rPr>
          <w:t xml:space="preserve"> the</w:t>
        </w:r>
      </w:ins>
      <w:r w:rsidRPr="00707B23">
        <w:rPr>
          <w:sz w:val="22"/>
        </w:rPr>
        <w:t xml:space="preserve"> early intervention </w:t>
      </w:r>
      <w:ins w:id="26" w:author="Toinét Cronjé" w:date="2022-01-29T14:41:00Z">
        <w:r w:rsidR="00277A9D">
          <w:rPr>
            <w:sz w:val="22"/>
          </w:rPr>
          <w:t xml:space="preserve">that successfully reduced their </w:t>
        </w:r>
      </w:ins>
      <w:del w:id="27" w:author="Toinét Cronjé" w:date="2022-01-29T14:41:00Z">
        <w:r w:rsidRPr="00707B23" w:rsidDel="00277A9D">
          <w:rPr>
            <w:sz w:val="22"/>
          </w:rPr>
          <w:delText xml:space="preserve">and the reduction of </w:delText>
        </w:r>
      </w:del>
      <w:r w:rsidRPr="00707B23">
        <w:rPr>
          <w:sz w:val="22"/>
        </w:rPr>
        <w:t xml:space="preserve">T2D risk </w:t>
      </w:r>
      <w:del w:id="28" w:author="Toinét Cronjé" w:date="2022-01-29T14:41:00Z">
        <w:r w:rsidRPr="00707B23" w:rsidDel="00277A9D">
          <w:rPr>
            <w:sz w:val="22"/>
          </w:rPr>
          <w:delText xml:space="preserve">of these individuals </w:delText>
        </w:r>
      </w:del>
      <w:r w:rsidRPr="00707B23">
        <w:rPr>
          <w:sz w:val="22"/>
        </w:rPr>
        <w:t xml:space="preserve">via </w:t>
      </w:r>
      <w:r w:rsidRPr="00707B23">
        <w:rPr>
          <w:sz w:val="22"/>
        </w:rPr>
        <w:lastRenderedPageBreak/>
        <w:t xml:space="preserve">structured support from </w:t>
      </w:r>
      <w:ins w:id="29" w:author="Toinét Cronjé" w:date="2022-01-29T14:42:00Z">
        <w:r w:rsidR="00277A9D">
          <w:rPr>
            <w:sz w:val="22"/>
          </w:rPr>
          <w:t xml:space="preserve">the </w:t>
        </w:r>
      </w:ins>
      <w:r w:rsidRPr="00707B23">
        <w:rPr>
          <w:sz w:val="22"/>
        </w:rPr>
        <w:t>healthcare</w:t>
      </w:r>
      <w:ins w:id="30" w:author="Toinét Cronjé" w:date="2022-01-29T14:42:00Z">
        <w:r w:rsidR="00277A9D">
          <w:rPr>
            <w:sz w:val="22"/>
          </w:rPr>
          <w:t xml:space="preserve"> sector</w:t>
        </w:r>
      </w:ins>
      <w:r w:rsidRPr="00707B23">
        <w:rPr>
          <w:sz w:val="22"/>
        </w:rPr>
        <w:t>, adoption of healthier lifestyles, and reductions</w:t>
      </w:r>
      <w:r w:rsidR="00991902" w:rsidRPr="00707B23">
        <w:rPr>
          <w:sz w:val="22"/>
        </w:rPr>
        <w:t xml:space="preserve"> in adiposity and glycemia</w:t>
      </w:r>
      <w:r w:rsidR="00991902" w:rsidRPr="00707B23">
        <w:rPr>
          <w:sz w:val="22"/>
        </w:rPr>
        <w:fldChar w:fldCharType="begin"/>
      </w:r>
      <w:r w:rsidR="00991902" w:rsidRPr="00707B23">
        <w:rPr>
          <w:sz w:val="22"/>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707B23">
        <w:rPr>
          <w:sz w:val="22"/>
        </w:rPr>
        <w:fldChar w:fldCharType="separate"/>
      </w:r>
      <w:r w:rsidR="00991902" w:rsidRPr="00707B23">
        <w:rPr>
          <w:sz w:val="22"/>
          <w:vertAlign w:val="superscript"/>
        </w:rPr>
        <w:t>10</w:t>
      </w:r>
      <w:r w:rsidR="00991902" w:rsidRPr="00707B23">
        <w:rPr>
          <w:sz w:val="22"/>
        </w:rPr>
        <w:fldChar w:fldCharType="end"/>
      </w:r>
      <w:r w:rsidRPr="00707B23">
        <w:rPr>
          <w:sz w:val="22"/>
        </w:rPr>
        <w:t xml:space="preserve">. </w:t>
      </w:r>
    </w:p>
    <w:p w14:paraId="45A95412" w14:textId="77777777" w:rsidR="006678A1" w:rsidRPr="00707B23" w:rsidRDefault="006678A1" w:rsidP="006678A1">
      <w:pPr>
        <w:spacing w:after="160" w:line="480" w:lineRule="auto"/>
        <w:rPr>
          <w:sz w:val="22"/>
        </w:rPr>
      </w:pPr>
    </w:p>
    <w:p w14:paraId="0C0B1FE4" w14:textId="28AA9848" w:rsidR="006678A1" w:rsidRPr="00707B23" w:rsidRDefault="006678A1" w:rsidP="006678A1">
      <w:pPr>
        <w:spacing w:after="160" w:line="480" w:lineRule="auto"/>
        <w:rPr>
          <w:sz w:val="22"/>
        </w:rPr>
      </w:pPr>
      <w:r w:rsidRPr="00707B23">
        <w:rPr>
          <w:sz w:val="22"/>
        </w:rPr>
        <w:t>Several prognostic models have been developed for predicting T</w:t>
      </w:r>
      <w:r w:rsidR="00270450" w:rsidRPr="00707B23">
        <w:rPr>
          <w:sz w:val="22"/>
        </w:rPr>
        <w:t>2D, many of them in the US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xml:space="preserve">. Despite the success of prognostic models forecasting </w:t>
      </w:r>
      <w:r w:rsidR="00270450" w:rsidRPr="00707B23">
        <w:rPr>
          <w:sz w:val="22"/>
        </w:rPr>
        <w:t>cardiovascular diseases</w:t>
      </w:r>
      <w:r w:rsidR="00270450"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sidRPr="00707B23">
        <w:rPr>
          <w:sz w:val="22"/>
        </w:rPr>
        <w:fldChar w:fldCharType="separate"/>
      </w:r>
      <w:r w:rsidR="00270450" w:rsidRPr="00707B23">
        <w:rPr>
          <w:sz w:val="22"/>
          <w:vertAlign w:val="superscript"/>
        </w:rPr>
        <w:t>12</w:t>
      </w:r>
      <w:r w:rsidR="00270450" w:rsidRPr="00707B23">
        <w:rPr>
          <w:sz w:val="22"/>
        </w:rPr>
        <w:fldChar w:fldCharType="end"/>
      </w:r>
      <w:r w:rsidRPr="00707B23">
        <w:rPr>
          <w:sz w:val="22"/>
        </w:rPr>
        <w:t>, somewhat surprisingly, none of the T2D models gained traction in US primary care, even though their performance can be considered satisfactory</w:t>
      </w:r>
      <w:del w:id="31" w:author="Toinét Cronjé" w:date="2022-01-29T14:48:00Z">
        <w:r w:rsidRPr="00707B23" w:rsidDel="00CB453A">
          <w:rPr>
            <w:sz w:val="22"/>
          </w:rPr>
          <w:delText xml:space="preserve"> </w:delText>
        </w:r>
      </w:del>
      <w:r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707B23">
        <w:rPr>
          <w:sz w:val="22"/>
        </w:rPr>
        <w:fldChar w:fldCharType="separate"/>
      </w:r>
      <w:r w:rsidR="00270450" w:rsidRPr="00707B23">
        <w:rPr>
          <w:sz w:val="22"/>
          <w:vertAlign w:val="superscript"/>
        </w:rPr>
        <w:t>12</w:t>
      </w:r>
      <w:r w:rsidRPr="00707B23">
        <w:rPr>
          <w:sz w:val="22"/>
        </w:rPr>
        <w:fldChar w:fldCharType="end"/>
      </w:r>
      <w:r w:rsidRPr="00707B23">
        <w:rPr>
          <w:sz w:val="22"/>
        </w:rPr>
        <w:t>. Instead, the American Diabetes Association recommends the use of a diagnostic risk score that was developed to identify individuals with already present,</w:t>
      </w:r>
      <w:r w:rsidR="00270450" w:rsidRPr="00707B23">
        <w:rPr>
          <w:sz w:val="22"/>
        </w:rPr>
        <w:t xml:space="preserve"> latent T2D or prediabetes</w:t>
      </w:r>
      <w:r w:rsidR="00270450" w:rsidRPr="00707B23">
        <w:rPr>
          <w:sz w:val="22"/>
        </w:rPr>
        <w:fldChar w:fldCharType="begin"/>
      </w:r>
      <w:r w:rsidR="00270450"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sidRPr="00707B23">
        <w:rPr>
          <w:sz w:val="22"/>
        </w:rPr>
        <w:fldChar w:fldCharType="separate"/>
      </w:r>
      <w:r w:rsidR="00270450" w:rsidRPr="00707B23">
        <w:rPr>
          <w:sz w:val="22"/>
          <w:vertAlign w:val="superscript"/>
        </w:rPr>
        <w:t>13</w:t>
      </w:r>
      <w:r w:rsidR="00270450" w:rsidRPr="00707B23">
        <w:rPr>
          <w:sz w:val="22"/>
        </w:rPr>
        <w:fldChar w:fldCharType="end"/>
      </w:r>
      <w:r w:rsidRPr="00707B23">
        <w:rPr>
          <w:sz w:val="22"/>
        </w:rPr>
        <w:t xml:space="preserve">. However, we </w:t>
      </w:r>
      <w:del w:id="32" w:author="Toinét Cronjé" w:date="2022-01-29T14:48:00Z">
        <w:r w:rsidRPr="00707B23" w:rsidDel="00CB453A">
          <w:rPr>
            <w:sz w:val="22"/>
          </w:rPr>
          <w:delText xml:space="preserve">do </w:delText>
        </w:r>
      </w:del>
      <w:r w:rsidRPr="00707B23">
        <w:rPr>
          <w:sz w:val="22"/>
        </w:rPr>
        <w:t xml:space="preserve">expect the implementation of prognostic T2D prediction models in US, as well as other countries, in the near future, </w:t>
      </w:r>
      <w:ins w:id="33" w:author="Toinét Cronjé" w:date="2022-01-29T14:50:00Z">
        <w:r w:rsidR="00CB453A">
          <w:rPr>
            <w:sz w:val="22"/>
          </w:rPr>
          <w:t>largely due to financial incentive</w:t>
        </w:r>
      </w:ins>
      <w:ins w:id="34" w:author="Toinét Cronjé" w:date="2022-01-29T14:51:00Z">
        <w:r w:rsidR="00CB453A">
          <w:rPr>
            <w:sz w:val="22"/>
          </w:rPr>
          <w:t>.</w:t>
        </w:r>
      </w:ins>
      <w:ins w:id="35" w:author="Toinét Cronjé" w:date="2022-01-29T14:50:00Z">
        <w:r w:rsidR="00CB453A">
          <w:rPr>
            <w:sz w:val="22"/>
          </w:rPr>
          <w:t xml:space="preserve"> </w:t>
        </w:r>
      </w:ins>
      <w:del w:id="36" w:author="Toinét Cronjé" w:date="2022-01-29T14:51:00Z">
        <w:r w:rsidRPr="00707B23" w:rsidDel="00CB453A">
          <w:rPr>
            <w:sz w:val="22"/>
          </w:rPr>
          <w:delText>as p</w:delText>
        </w:r>
      </w:del>
      <w:ins w:id="37" w:author="Toinét Cronjé" w:date="2022-01-29T14:51:00Z">
        <w:r w:rsidR="00CB453A">
          <w:rPr>
            <w:sz w:val="22"/>
          </w:rPr>
          <w:t>P</w:t>
        </w:r>
      </w:ins>
      <w:r w:rsidRPr="00707B23">
        <w:rPr>
          <w:sz w:val="22"/>
        </w:rPr>
        <w:t xml:space="preserve">revention of T2D and its comorbidities (e.g. obesity, and cardiovascular diseases) and complications will be </w:t>
      </w:r>
      <w:del w:id="38" w:author="Toinét Cronjé" w:date="2022-01-29T14:54:00Z">
        <w:r w:rsidRPr="00707B23" w:rsidDel="00CB453A">
          <w:rPr>
            <w:sz w:val="22"/>
          </w:rPr>
          <w:delText xml:space="preserve">cheaper </w:delText>
        </w:r>
      </w:del>
      <w:ins w:id="39" w:author="Toinét Cronjé" w:date="2022-01-29T14:54:00Z">
        <w:r w:rsidR="00CB453A">
          <w:rPr>
            <w:sz w:val="22"/>
          </w:rPr>
          <w:t>more cost effective</w:t>
        </w:r>
        <w:r w:rsidR="00CB453A" w:rsidRPr="00707B23">
          <w:rPr>
            <w:sz w:val="22"/>
          </w:rPr>
          <w:t xml:space="preserve"> </w:t>
        </w:r>
      </w:ins>
      <w:r w:rsidR="00C41932" w:rsidRPr="00707B23">
        <w:rPr>
          <w:sz w:val="22"/>
        </w:rPr>
        <w:t>in</w:t>
      </w:r>
      <w:r w:rsidRPr="00707B23">
        <w:rPr>
          <w:sz w:val="22"/>
        </w:rPr>
        <w:t xml:space="preserve"> the long run </w:t>
      </w:r>
      <w:r w:rsidR="00270450" w:rsidRPr="00707B23">
        <w:rPr>
          <w:sz w:val="22"/>
        </w:rPr>
        <w:t>than the treatment of them</w:t>
      </w:r>
      <w:r w:rsidR="00270450" w:rsidRPr="00707B23">
        <w:rPr>
          <w:sz w:val="22"/>
        </w:rPr>
        <w:fldChar w:fldCharType="begin"/>
      </w:r>
      <w:r w:rsidR="00270450"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sidRPr="00707B23">
        <w:rPr>
          <w:sz w:val="22"/>
        </w:rPr>
        <w:fldChar w:fldCharType="separate"/>
      </w:r>
      <w:r w:rsidR="00270450" w:rsidRPr="00707B23">
        <w:rPr>
          <w:sz w:val="22"/>
          <w:vertAlign w:val="superscript"/>
        </w:rPr>
        <w:t>3</w:t>
      </w:r>
      <w:r w:rsidR="00270450" w:rsidRPr="00707B23">
        <w:rPr>
          <w:sz w:val="22"/>
        </w:rPr>
        <w:fldChar w:fldCharType="end"/>
      </w:r>
      <w:r w:rsidRPr="00707B23">
        <w:rPr>
          <w:sz w:val="22"/>
        </w:rPr>
        <w:t>. Furthermore, the wide implementation and success of prognostic predictive models for cardiovascular diseases</w:t>
      </w:r>
      <w:r w:rsidR="00C41932" w:rsidRPr="00707B23">
        <w:rPr>
          <w:sz w:val="22"/>
        </w:rPr>
        <w:t xml:space="preserve"> have</w:t>
      </w:r>
      <w:r w:rsidRPr="00707B23">
        <w:rPr>
          <w:sz w:val="22"/>
        </w:rPr>
        <w:t xml:space="preserve"> already paved the way for how such models can be widely utilized to prevent </w:t>
      </w:r>
      <w:r w:rsidR="00270450" w:rsidRPr="00707B23">
        <w:rPr>
          <w:sz w:val="22"/>
        </w:rPr>
        <w:t>disease and improve health</w:t>
      </w:r>
      <w:r w:rsidR="00270450" w:rsidRPr="00707B23">
        <w:rPr>
          <w:sz w:val="22"/>
        </w:rPr>
        <w:fldChar w:fldCharType="begin"/>
      </w:r>
      <w:r w:rsidR="00270450" w:rsidRPr="00707B23">
        <w:rPr>
          <w:sz w:val="22"/>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sidRPr="00707B23">
        <w:rPr>
          <w:sz w:val="22"/>
        </w:rPr>
        <w:fldChar w:fldCharType="separate"/>
      </w:r>
      <w:r w:rsidR="00270450" w:rsidRPr="00707B23">
        <w:rPr>
          <w:sz w:val="22"/>
          <w:vertAlign w:val="superscript"/>
        </w:rPr>
        <w:t>14</w:t>
      </w:r>
      <w:r w:rsidR="00270450" w:rsidRPr="00707B23">
        <w:rPr>
          <w:sz w:val="22"/>
        </w:rPr>
        <w:fldChar w:fldCharType="end"/>
      </w:r>
      <w:r w:rsidRPr="00707B23">
        <w:rPr>
          <w:sz w:val="22"/>
        </w:rPr>
        <w:t xml:space="preserve">. </w:t>
      </w:r>
    </w:p>
    <w:p w14:paraId="21D33024" w14:textId="77777777" w:rsidR="006678A1" w:rsidRPr="00707B23" w:rsidRDefault="006678A1" w:rsidP="006678A1">
      <w:pPr>
        <w:spacing w:after="160" w:line="480" w:lineRule="auto"/>
        <w:rPr>
          <w:sz w:val="22"/>
        </w:rPr>
      </w:pPr>
    </w:p>
    <w:p w14:paraId="3DEAA567" w14:textId="28CE91A3" w:rsidR="006678A1" w:rsidRPr="00707B23" w:rsidRDefault="006678A1" w:rsidP="006678A1">
      <w:pPr>
        <w:spacing w:after="160" w:line="480" w:lineRule="auto"/>
        <w:rPr>
          <w:sz w:val="22"/>
        </w:rPr>
      </w:pPr>
      <w:r w:rsidRPr="00707B23">
        <w:rPr>
          <w:sz w:val="22"/>
        </w:rPr>
        <w:t>The current US Standard o</w:t>
      </w:r>
      <w:r w:rsidR="00270450" w:rsidRPr="00707B23">
        <w:rPr>
          <w:sz w:val="22"/>
        </w:rPr>
        <w:t>f Medical Care in Diabetes</w:t>
      </w:r>
      <w:r w:rsidRPr="00707B23">
        <w:rPr>
          <w:sz w:val="22"/>
        </w:rPr>
        <w:t xml:space="preserve"> incorporates various aspects of race-based risk stratification for T2D</w:t>
      </w:r>
      <w:r w:rsidR="00270450" w:rsidRPr="00707B23">
        <w:rPr>
          <w:sz w:val="22"/>
        </w:rPr>
        <w:fldChar w:fldCharType="begin"/>
      </w:r>
      <w:r w:rsidR="00270450" w:rsidRPr="00707B23">
        <w:rPr>
          <w:sz w:val="22"/>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sidRPr="00707B23">
        <w:rPr>
          <w:sz w:val="22"/>
        </w:rPr>
        <w:fldChar w:fldCharType="separate"/>
      </w:r>
      <w:r w:rsidR="00270450" w:rsidRPr="00707B23">
        <w:rPr>
          <w:sz w:val="22"/>
          <w:vertAlign w:val="superscript"/>
        </w:rPr>
        <w:t>15</w:t>
      </w:r>
      <w:r w:rsidR="00270450" w:rsidRPr="00707B23">
        <w:rPr>
          <w:sz w:val="22"/>
        </w:rPr>
        <w:fldChar w:fldCharType="end"/>
      </w:r>
      <w:r w:rsidRPr="00707B23">
        <w:rPr>
          <w:sz w:val="22"/>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sidRPr="00707B23">
        <w:rPr>
          <w:sz w:val="22"/>
        </w:rPr>
        <w:t>of academic and ethical debate</w: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 </w:instrTex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075163" w:rsidRPr="00707B23">
        <w:rPr>
          <w:sz w:val="22"/>
        </w:rPr>
      </w:r>
      <w:r w:rsidR="00075163" w:rsidRPr="00707B23">
        <w:rPr>
          <w:sz w:val="22"/>
        </w:rPr>
        <w:fldChar w:fldCharType="separate"/>
      </w:r>
      <w:r w:rsidR="00075163" w:rsidRPr="00707B23">
        <w:rPr>
          <w:sz w:val="22"/>
          <w:vertAlign w:val="superscript"/>
        </w:rPr>
        <w:t>16-21</w:t>
      </w:r>
      <w:r w:rsidR="00075163" w:rsidRPr="00707B23">
        <w:rPr>
          <w:sz w:val="22"/>
        </w:rPr>
        <w:fldChar w:fldCharType="end"/>
      </w:r>
      <w:r w:rsidRPr="00707B23">
        <w:rPr>
          <w:sz w:val="22"/>
        </w:rPr>
        <w:t xml:space="preserve">. Despite the fact that non-White race is related </w:t>
      </w:r>
      <w:r w:rsidR="00270450" w:rsidRPr="00707B23">
        <w:rPr>
          <w:sz w:val="22"/>
        </w:rPr>
        <w:t>to increased diabetes risk</w:t>
      </w:r>
      <w:r w:rsidR="00270450" w:rsidRPr="00707B23">
        <w:rPr>
          <w:sz w:val="22"/>
        </w:rPr>
        <w:fldChar w:fldCharType="begin"/>
      </w:r>
      <w:r w:rsidR="00075163" w:rsidRPr="00707B23">
        <w:rPr>
          <w:sz w:val="22"/>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sidRPr="00707B23">
        <w:rPr>
          <w:sz w:val="22"/>
        </w:rPr>
        <w:fldChar w:fldCharType="separate"/>
      </w:r>
      <w:r w:rsidR="00075163" w:rsidRPr="00707B23">
        <w:rPr>
          <w:sz w:val="22"/>
          <w:vertAlign w:val="superscript"/>
        </w:rPr>
        <w:t>22</w:t>
      </w:r>
      <w:r w:rsidR="00270450" w:rsidRPr="00707B23">
        <w:rPr>
          <w:sz w:val="22"/>
        </w:rPr>
        <w:fldChar w:fldCharType="end"/>
      </w:r>
      <w:r w:rsidRPr="00707B23">
        <w:rPr>
          <w:sz w:val="22"/>
        </w:rPr>
        <w:t xml:space="preserve">, most published models for the prediction of T2D were developed and validated in predominantly </w:t>
      </w:r>
      <w:r w:rsidR="00270450" w:rsidRPr="00707B23">
        <w:rPr>
          <w:sz w:val="22"/>
        </w:rPr>
        <w:t>non-Hispanic White</w:t>
      </w:r>
      <w:r w:rsidR="00C41932" w:rsidRPr="00707B23">
        <w:rPr>
          <w:sz w:val="22"/>
        </w:rPr>
        <w:t>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This racial homogeneity may hold important implications for the performance of prediction models across racial groups, namely, most models are expected to underperform for minorities.</w:t>
      </w:r>
    </w:p>
    <w:p w14:paraId="6DD82F77" w14:textId="77777777" w:rsidR="006678A1" w:rsidRPr="00707B23" w:rsidRDefault="006678A1" w:rsidP="006678A1">
      <w:pPr>
        <w:spacing w:after="160" w:line="480" w:lineRule="auto"/>
        <w:rPr>
          <w:sz w:val="22"/>
        </w:rPr>
      </w:pPr>
    </w:p>
    <w:p w14:paraId="19A1DA46" w14:textId="431EA473" w:rsidR="006678A1" w:rsidRPr="00707B23" w:rsidRDefault="006678A1" w:rsidP="006678A1">
      <w:pPr>
        <w:spacing w:after="160" w:line="480" w:lineRule="auto"/>
        <w:rPr>
          <w:sz w:val="22"/>
        </w:rPr>
      </w:pPr>
      <w:r w:rsidRPr="00707B23">
        <w:rPr>
          <w:sz w:val="22"/>
        </w:rPr>
        <w:t>Systemic inequalities in disease prediction are expected to exacerbate health disparities, for instance via prioritizing individuals of certain racial groups for preventive action at different rates, or at different stages in their disease progr</w:t>
      </w:r>
      <w:r w:rsidR="00270450" w:rsidRPr="00707B23">
        <w:rPr>
          <w:sz w:val="22"/>
        </w:rPr>
        <w:t>ession</w:t>
      </w:r>
      <w:r w:rsidR="00270450"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sidRPr="00707B23">
        <w:rPr>
          <w:sz w:val="22"/>
        </w:rPr>
        <w:fldChar w:fldCharType="separate"/>
      </w:r>
      <w:r w:rsidR="00075163" w:rsidRPr="00707B23">
        <w:rPr>
          <w:sz w:val="22"/>
          <w:vertAlign w:val="superscript"/>
        </w:rPr>
        <w:t>23</w:t>
      </w:r>
      <w:r w:rsidR="00270450" w:rsidRPr="00707B23">
        <w:rPr>
          <w:sz w:val="22"/>
        </w:rPr>
        <w:fldChar w:fldCharType="end"/>
      </w:r>
      <w:r w:rsidRPr="00707B23">
        <w:rPr>
          <w:sz w:val="22"/>
        </w:rPr>
        <w:t xml:space="preserve">. Thus, when implementing predictive models in primary care, we must </w:t>
      </w:r>
      <w:ins w:id="40" w:author="Toinét Cronjé" w:date="2022-01-29T15:03:00Z">
        <w:r w:rsidR="00DE6A07">
          <w:rPr>
            <w:sz w:val="22"/>
          </w:rPr>
          <w:t>en</w:t>
        </w:r>
      </w:ins>
      <w:del w:id="41" w:author="Toinét Cronjé" w:date="2022-01-29T15:03:00Z">
        <w:r w:rsidRPr="00707B23" w:rsidDel="00DE6A07">
          <w:rPr>
            <w:sz w:val="22"/>
          </w:rPr>
          <w:delText xml:space="preserve">make </w:delText>
        </w:r>
      </w:del>
      <w:r w:rsidRPr="00707B23">
        <w:rPr>
          <w:sz w:val="22"/>
        </w:rPr>
        <w:t xml:space="preserve">sure that models are equitable. In this project we set out to investigate whether landmark </w:t>
      </w:r>
      <w:ins w:id="42" w:author="Toinét Cronjé" w:date="2022-01-29T15:04:00Z">
        <w:r w:rsidR="00DE6A07">
          <w:rPr>
            <w:sz w:val="22"/>
          </w:rPr>
          <w:t xml:space="preserve">US-based </w:t>
        </w:r>
      </w:ins>
      <w:r w:rsidRPr="00707B23">
        <w:rPr>
          <w:sz w:val="22"/>
        </w:rPr>
        <w:t>prognostic prediction models of T2D, that would currently be candidates for adoption in US</w:t>
      </w:r>
      <w:del w:id="43" w:author="Toinét Cronjé" w:date="2022-01-29T15:03:00Z">
        <w:r w:rsidRPr="00707B23" w:rsidDel="00DE6A07">
          <w:rPr>
            <w:sz w:val="22"/>
          </w:rPr>
          <w:delText>A</w:delText>
        </w:r>
      </w:del>
      <w:r w:rsidRPr="00707B23">
        <w:rPr>
          <w:sz w:val="22"/>
        </w:rPr>
        <w:t xml:space="preserve"> primary care, demonstrate racial biases in T2D prediction. In addition, we will recommend concrete action points for stakeholders to promote fair prognostic disease prediction.</w:t>
      </w:r>
    </w:p>
    <w:p w14:paraId="093C1A09" w14:textId="77777777" w:rsidR="006678A1" w:rsidRPr="00707B23" w:rsidRDefault="006678A1">
      <w:pPr>
        <w:spacing w:after="160" w:line="259" w:lineRule="auto"/>
      </w:pPr>
      <w:r w:rsidRPr="00707B23">
        <w:br w:type="page"/>
      </w:r>
    </w:p>
    <w:p w14:paraId="2A68916F" w14:textId="4500D430"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Materials and Methods</w:t>
      </w:r>
    </w:p>
    <w:p w14:paraId="08A01B61" w14:textId="77777777" w:rsidR="006678A1" w:rsidRPr="00707B23" w:rsidRDefault="006678A1" w:rsidP="006678A1">
      <w:pPr>
        <w:spacing w:after="160" w:line="480" w:lineRule="auto"/>
        <w:rPr>
          <w:b/>
          <w:sz w:val="22"/>
        </w:rPr>
      </w:pPr>
      <w:r w:rsidRPr="00707B23">
        <w:rPr>
          <w:b/>
          <w:sz w:val="22"/>
        </w:rPr>
        <w:t>Study population</w:t>
      </w:r>
    </w:p>
    <w:p w14:paraId="014719BB" w14:textId="331FD232" w:rsidR="006678A1" w:rsidRPr="00707B23" w:rsidRDefault="006678A1" w:rsidP="006678A1">
      <w:pPr>
        <w:spacing w:after="160" w:line="480" w:lineRule="auto"/>
        <w:rPr>
          <w:sz w:val="22"/>
        </w:rPr>
      </w:pPr>
      <w:r w:rsidRPr="00707B23">
        <w:rPr>
          <w:sz w:val="22"/>
        </w:rPr>
        <w:t>The National Health and Nutrition Examination Survey (NHANES) is a repeated cross-sectional survey that provides a vast amount of publicly available health data on a nationally</w:t>
      </w:r>
      <w:ins w:id="44" w:author="Toinét Cronjé" w:date="2022-01-29T15:04:00Z">
        <w:r w:rsidR="00DE6A07">
          <w:rPr>
            <w:sz w:val="22"/>
          </w:rPr>
          <w:t xml:space="preserve"> </w:t>
        </w:r>
        <w:commentRangeStart w:id="45"/>
        <w:r w:rsidR="00DE6A07">
          <w:rPr>
            <w:sz w:val="22"/>
          </w:rPr>
          <w:t>randomly selected</w:t>
        </w:r>
      </w:ins>
      <w:commentRangeEnd w:id="45"/>
      <w:ins w:id="46" w:author="Toinét Cronjé" w:date="2022-01-29T15:05:00Z">
        <w:r w:rsidR="00DE6A07">
          <w:rPr>
            <w:rStyle w:val="CommentReference"/>
          </w:rPr>
          <w:commentReference w:id="45"/>
        </w:r>
      </w:ins>
      <w:ins w:id="47" w:author="Toinét Cronjé" w:date="2022-01-29T15:04:00Z">
        <w:r w:rsidR="00DE6A07">
          <w:rPr>
            <w:sz w:val="22"/>
          </w:rPr>
          <w:t xml:space="preserve"> </w:t>
        </w:r>
      </w:ins>
      <w:r w:rsidRPr="00707B23">
        <w:rPr>
          <w:sz w:val="22"/>
        </w:rPr>
        <w:t xml:space="preserve"> representative sample of the civilian, non-institutionalized US population in two-year intervals, since </w:t>
      </w:r>
      <w:commentRangeStart w:id="48"/>
      <w:r w:rsidRPr="00707B23">
        <w:rPr>
          <w:sz w:val="22"/>
        </w:rPr>
        <w:t>1999</w:t>
      </w:r>
      <w:commentRangeEnd w:id="48"/>
      <w:r w:rsidR="00DE6A07">
        <w:rPr>
          <w:rStyle w:val="CommentReference"/>
        </w:rPr>
        <w:commentReference w:id="48"/>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sidRPr="00707B23">
        <w:rPr>
          <w:sz w:val="22"/>
        </w:rPr>
        <w:t>ilable elsewhere</w:t>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w:t>
      </w:r>
    </w:p>
    <w:p w14:paraId="1FB2C4F8" w14:textId="77777777" w:rsidR="006678A1" w:rsidRPr="00707B23" w:rsidRDefault="006678A1" w:rsidP="006678A1">
      <w:pPr>
        <w:spacing w:after="160" w:line="480" w:lineRule="auto"/>
        <w:rPr>
          <w:sz w:val="22"/>
        </w:rPr>
      </w:pPr>
    </w:p>
    <w:p w14:paraId="283B341D" w14:textId="159BD693" w:rsidR="006678A1" w:rsidRPr="00707B23" w:rsidRDefault="006678A1" w:rsidP="006678A1">
      <w:pPr>
        <w:spacing w:after="160" w:line="480" w:lineRule="auto"/>
        <w:rPr>
          <w:sz w:val="22"/>
        </w:rPr>
      </w:pPr>
      <w:r w:rsidRPr="00707B23">
        <w:rPr>
          <w:sz w:val="22"/>
        </w:rPr>
        <w:t>For the analyses presented in this paper we included NHANES survey content between 1999 and 2010, sampled in six independent 2-y</w:t>
      </w:r>
      <w:ins w:id="49" w:author="Toinét Cronjé" w:date="2022-01-29T15:07:00Z">
        <w:r w:rsidR="00DE6A07">
          <w:rPr>
            <w:sz w:val="22"/>
          </w:rPr>
          <w:t>ea</w:t>
        </w:r>
      </w:ins>
      <w:r w:rsidRPr="00707B23">
        <w:rPr>
          <w:sz w:val="22"/>
        </w:rPr>
        <w:t>r</w:t>
      </w:r>
      <w:del w:id="50" w:author="Toinét Cronjé" w:date="2022-01-29T15:07:00Z">
        <w:r w:rsidRPr="00707B23" w:rsidDel="00DE6A07">
          <w:rPr>
            <w:sz w:val="22"/>
          </w:rPr>
          <w:delText>s</w:delText>
        </w:r>
      </w:del>
      <w:r w:rsidRPr="00707B23">
        <w:rPr>
          <w:sz w:val="22"/>
        </w:rPr>
        <w:t xml:space="preserve"> batches (1999-2000, 2001-2002, …, 2009-2010</w:t>
      </w:r>
      <w:ins w:id="51" w:author="Toinét Cronjé" w:date="2022-01-29T17:28:00Z">
        <w:r w:rsidR="00776E82">
          <w:rPr>
            <w:sz w:val="22"/>
          </w:rPr>
          <w:t>; Figure 1</w:t>
        </w:r>
      </w:ins>
      <w:r w:rsidRPr="00707B23">
        <w:rPr>
          <w:sz w:val="22"/>
        </w:rPr>
        <w:t>).</w:t>
      </w:r>
      <w:r w:rsidR="007A27FF" w:rsidRPr="00707B23">
        <w:rPr>
          <w:sz w:val="22"/>
        </w:rPr>
        <w:t xml:space="preserve"> NHANES surveys after 2010 were not considered due to our analytical strategy (</w:t>
      </w:r>
      <w:ins w:id="52" w:author="Toinét Cronjé" w:date="2022-01-29T15:16:00Z">
        <w:r w:rsidR="00505D61">
          <w:rPr>
            <w:sz w:val="22"/>
          </w:rPr>
          <w:t xml:space="preserve">i.e. comparing </w:t>
        </w:r>
      </w:ins>
      <w:ins w:id="53" w:author="Toinét Cronjé" w:date="2022-01-29T15:17:00Z">
        <w:r w:rsidR="00505D61" w:rsidRPr="00707B23">
          <w:rPr>
            <w:sz w:val="22"/>
          </w:rPr>
          <w:t>estimated T2D incidences to national statistics</w:t>
        </w:r>
      </w:ins>
      <w:ins w:id="54" w:author="Toinét Cronjé" w:date="2022-01-29T17:27:00Z">
        <w:r w:rsidR="00776E82">
          <w:rPr>
            <w:sz w:val="22"/>
          </w:rPr>
          <w:t>;</w:t>
        </w:r>
      </w:ins>
      <w:ins w:id="55" w:author="Toinét Cronjé" w:date="2022-01-29T15:17:00Z">
        <w:r w:rsidR="00505D61" w:rsidRPr="00707B23">
          <w:rPr>
            <w:sz w:val="22"/>
          </w:rPr>
          <w:t xml:space="preserve"> </w:t>
        </w:r>
      </w:ins>
      <w:r w:rsidR="007A27FF" w:rsidRPr="00707B23">
        <w:rPr>
          <w:sz w:val="22"/>
        </w:rPr>
        <w:t>see Statistical analysis</w:t>
      </w:r>
      <w:del w:id="56" w:author="Toinét Cronjé" w:date="2022-01-29T15:08:00Z">
        <w:r w:rsidR="007A27FF" w:rsidRPr="00707B23" w:rsidDel="00DE6A07">
          <w:rPr>
            <w:sz w:val="22"/>
          </w:rPr>
          <w:delText xml:space="preserve"> below</w:delText>
        </w:r>
      </w:del>
      <w:r w:rsidR="007A27FF" w:rsidRPr="00707B23">
        <w:rPr>
          <w:sz w:val="22"/>
        </w:rPr>
        <w:t>)</w:t>
      </w:r>
      <w:ins w:id="57" w:author="Toinét Cronjé" w:date="2022-01-29T17:27:00Z">
        <w:r w:rsidR="00776E82">
          <w:rPr>
            <w:sz w:val="22"/>
          </w:rPr>
          <w:t>.</w:t>
        </w:r>
      </w:ins>
      <w:del w:id="58" w:author="Toinét Cronjé" w:date="2022-01-29T17:27:00Z">
        <w:r w:rsidR="007A27FF" w:rsidRPr="00707B23" w:rsidDel="00776E82">
          <w:rPr>
            <w:sz w:val="22"/>
          </w:rPr>
          <w:delText>, namely, as</w:delText>
        </w:r>
      </w:del>
      <w:del w:id="59" w:author="Toinét Cronjé" w:date="2022-01-29T15:17:00Z">
        <w:r w:rsidR="007A27FF" w:rsidRPr="00707B23" w:rsidDel="00505D61">
          <w:rPr>
            <w:sz w:val="22"/>
          </w:rPr>
          <w:delText xml:space="preserve"> estimated T2D incidences couldn’t be compared to national statistics</w:delText>
        </w:r>
      </w:del>
      <w:r w:rsidR="007A27FF" w:rsidRPr="00707B23">
        <w:rPr>
          <w:sz w:val="22"/>
        </w:rPr>
        <w:t>.</w:t>
      </w:r>
      <w:r w:rsidRPr="00707B23">
        <w:rPr>
          <w:sz w:val="22"/>
        </w:rPr>
        <w:t xml:space="preserve"> A total of 62,160 participants were surveyed during this timeframe, of whom 22,661 provided fasted blood samples. Analyses were restricted to </w:t>
      </w:r>
      <w:r w:rsidR="007A27FF" w:rsidRPr="00707B23">
        <w:rPr>
          <w:sz w:val="22"/>
        </w:rPr>
        <w:t>fasting</w:t>
      </w:r>
      <w:r w:rsidRPr="00707B23">
        <w:rPr>
          <w:sz w:val="22"/>
        </w:rPr>
        <w:t xml:space="preserve"> participants due to the utilization of fasting biochemical measures in the prediction algorithms tested, and thus, the fasting subsample weights were used to correct for representativeness in all analyses. Individuals with prior or </w:t>
      </w:r>
      <w:commentRangeStart w:id="60"/>
      <w:r w:rsidRPr="00707B23">
        <w:rPr>
          <w:sz w:val="22"/>
        </w:rPr>
        <w:t xml:space="preserve">prevalent T2D </w:t>
      </w:r>
      <w:commentRangeEnd w:id="60"/>
      <w:r w:rsidR="00776E82">
        <w:rPr>
          <w:rStyle w:val="CommentReference"/>
        </w:rPr>
        <w:commentReference w:id="60"/>
      </w:r>
      <w:r w:rsidRPr="00707B23">
        <w:rPr>
          <w:sz w:val="22"/>
        </w:rPr>
        <w:t>(based on self-report and medication use), and those younger than 18 years (n=8,023) were excluded</w:t>
      </w:r>
      <w:ins w:id="61" w:author="Toinét Cronjé" w:date="2022-01-29T17:27:00Z">
        <w:r w:rsidR="00776E82">
          <w:rPr>
            <w:sz w:val="22"/>
          </w:rPr>
          <w:t>.</w:t>
        </w:r>
      </w:ins>
      <w:del w:id="62" w:author="Toinét Cronjé" w:date="2022-01-29T17:27:00Z">
        <w:r w:rsidRPr="00707B23" w:rsidDel="00776E82">
          <w:rPr>
            <w:sz w:val="22"/>
          </w:rPr>
          <w:delText>;</w:delText>
        </w:r>
      </w:del>
      <w:r w:rsidRPr="00707B23">
        <w:rPr>
          <w:sz w:val="22"/>
        </w:rPr>
        <w:t xml:space="preserve"> </w:t>
      </w:r>
      <w:del w:id="63" w:author="Toinét Cronjé" w:date="2022-01-29T17:28:00Z">
        <w:r w:rsidRPr="00707B23" w:rsidDel="00776E82">
          <w:rPr>
            <w:sz w:val="22"/>
          </w:rPr>
          <w:delText>t</w:delText>
        </w:r>
      </w:del>
      <w:ins w:id="64" w:author="Toinét Cronjé" w:date="2022-01-29T17:28:00Z">
        <w:r w:rsidR="00776E82">
          <w:rPr>
            <w:sz w:val="22"/>
          </w:rPr>
          <w:t>T</w:t>
        </w:r>
      </w:ins>
      <w:r w:rsidRPr="00707B23">
        <w:rPr>
          <w:sz w:val="22"/>
        </w:rPr>
        <w:t xml:space="preserve">he final </w:t>
      </w:r>
      <w:del w:id="65" w:author="Toinét Cronjé" w:date="2022-01-29T17:28:00Z">
        <w:r w:rsidRPr="00707B23" w:rsidDel="00776E82">
          <w:rPr>
            <w:sz w:val="22"/>
          </w:rPr>
          <w:delText xml:space="preserve">total </w:delText>
        </w:r>
      </w:del>
      <w:r w:rsidRPr="00707B23">
        <w:rPr>
          <w:sz w:val="22"/>
        </w:rPr>
        <w:t>sample used for our analysis consisted of 14,638 individuals</w:t>
      </w:r>
      <w:ins w:id="66" w:author="Toinét Cronjé" w:date="2022-01-29T17:28:00Z">
        <w:r w:rsidR="00776E82">
          <w:rPr>
            <w:sz w:val="22"/>
          </w:rPr>
          <w:t xml:space="preserve"> (Figure 1)</w:t>
        </w:r>
      </w:ins>
      <w:r w:rsidRPr="00707B23">
        <w:rPr>
          <w:sz w:val="22"/>
        </w:rPr>
        <w:t>.</w:t>
      </w:r>
      <w:del w:id="67" w:author="Toinét Cronjé" w:date="2022-01-29T17:28:00Z">
        <w:r w:rsidRPr="00707B23" w:rsidDel="00776E82">
          <w:rPr>
            <w:sz w:val="22"/>
          </w:rPr>
          <w:delText xml:space="preserve"> The sample selection and analytic strategy is shown on Figure 1</w:delText>
        </w:r>
      </w:del>
      <w:r w:rsidRPr="00707B23">
        <w:rPr>
          <w:sz w:val="22"/>
        </w:rPr>
        <w:t>. The NHANES was subject to ethics review by the National Center for Health Statistics Research Ethics Review Board and approval was obtained bi-annually between each full proposal review. All participants provided</w:t>
      </w:r>
      <w:ins w:id="68" w:author="Toinét Cronjé" w:date="2022-01-29T17:29:00Z">
        <w:r w:rsidR="00776E82">
          <w:rPr>
            <w:sz w:val="22"/>
          </w:rPr>
          <w:t xml:space="preserve"> voluntary</w:t>
        </w:r>
      </w:ins>
      <w:r w:rsidRPr="00707B23">
        <w:rPr>
          <w:sz w:val="22"/>
        </w:rPr>
        <w:t xml:space="preserve"> informed consent.</w:t>
      </w:r>
    </w:p>
    <w:p w14:paraId="024B0F99" w14:textId="77777777" w:rsidR="006678A1" w:rsidRPr="00707B23" w:rsidRDefault="006678A1" w:rsidP="006678A1">
      <w:pPr>
        <w:spacing w:after="160" w:line="480" w:lineRule="auto"/>
        <w:rPr>
          <w:sz w:val="22"/>
        </w:rPr>
      </w:pPr>
    </w:p>
    <w:p w14:paraId="14A20E41" w14:textId="77777777" w:rsidR="006678A1" w:rsidRPr="00707B23" w:rsidRDefault="006678A1" w:rsidP="006678A1">
      <w:pPr>
        <w:spacing w:after="160" w:line="480" w:lineRule="auto"/>
        <w:rPr>
          <w:b/>
          <w:sz w:val="22"/>
        </w:rPr>
      </w:pPr>
      <w:r w:rsidRPr="00707B23">
        <w:rPr>
          <w:b/>
          <w:sz w:val="22"/>
        </w:rPr>
        <w:lastRenderedPageBreak/>
        <w:t>Prediction models</w:t>
      </w:r>
    </w:p>
    <w:p w14:paraId="28098F26" w14:textId="04464BBF" w:rsidR="006678A1" w:rsidRPr="00707B23" w:rsidRDefault="006678A1" w:rsidP="006678A1">
      <w:pPr>
        <w:spacing w:after="160" w:line="480" w:lineRule="auto"/>
        <w:rPr>
          <w:sz w:val="22"/>
        </w:rPr>
      </w:pPr>
      <w:r w:rsidRPr="00707B23">
        <w:rPr>
          <w:sz w:val="22"/>
        </w:rPr>
        <w:t>A recently published systematic review</w:t>
      </w:r>
      <w:r w:rsidR="00113BF3" w:rsidRPr="00707B23">
        <w:rPr>
          <w:sz w:val="22"/>
        </w:rPr>
        <w:fldChar w:fldCharType="begin"/>
      </w:r>
      <w:r w:rsidR="00113BF3"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sidRPr="00707B23">
        <w:rPr>
          <w:sz w:val="22"/>
        </w:rPr>
        <w:fldChar w:fldCharType="separate"/>
      </w:r>
      <w:r w:rsidR="00113BF3" w:rsidRPr="00707B23">
        <w:rPr>
          <w:sz w:val="22"/>
          <w:vertAlign w:val="superscript"/>
        </w:rPr>
        <w:t>11</w:t>
      </w:r>
      <w:r w:rsidR="00113BF3" w:rsidRPr="00707B23">
        <w:rPr>
          <w:sz w:val="22"/>
        </w:rPr>
        <w:fldChar w:fldCharType="end"/>
      </w:r>
      <w:r w:rsidRPr="00707B23">
        <w:rPr>
          <w:sz w:val="22"/>
        </w:rPr>
        <w:t xml:space="preserve"> was used to identify T2D risk prediction mod</w:t>
      </w:r>
      <w:r w:rsidR="00113BF3" w:rsidRPr="00707B23">
        <w:rPr>
          <w:sz w:val="22"/>
        </w:rPr>
        <w:t xml:space="preserve">els developed in </w:t>
      </w:r>
      <w:commentRangeStart w:id="69"/>
      <w:r w:rsidR="00113BF3" w:rsidRPr="00707B23">
        <w:rPr>
          <w:sz w:val="22"/>
        </w:rPr>
        <w:t>North America</w:t>
      </w:r>
      <w:r w:rsidRPr="00707B23">
        <w:rPr>
          <w:sz w:val="22"/>
        </w:rPr>
        <w:t xml:space="preserve"> </w:t>
      </w:r>
      <w:commentRangeEnd w:id="69"/>
      <w:r w:rsidR="0071275E">
        <w:rPr>
          <w:rStyle w:val="CommentReference"/>
        </w:rPr>
        <w:commentReference w:id="69"/>
      </w:r>
      <w:r w:rsidRPr="00707B23">
        <w:rPr>
          <w:sz w:val="22"/>
        </w:rPr>
        <w:t xml:space="preserve">(n=5). The enhanced Atherosclerosis Risk in Communities (ARIC) model and the Diabetes Population Risk Tool (DPoRT) were excluded due to unavailable features in NHANES, and an ambiguous model definition, respectively. </w:t>
      </w:r>
      <w:ins w:id="70" w:author="Toinét Cronjé" w:date="2022-01-29T17:39:00Z">
        <w:r w:rsidR="0071275E">
          <w:rPr>
            <w:sz w:val="22"/>
          </w:rPr>
          <w:t xml:space="preserve">Our analyses, therefore, included </w:t>
        </w:r>
      </w:ins>
      <w:del w:id="71" w:author="Toinét Cronjé" w:date="2022-01-29T17:39:00Z">
        <w:r w:rsidRPr="00707B23" w:rsidDel="0071275E">
          <w:rPr>
            <w:sz w:val="22"/>
          </w:rPr>
          <w:delText>Thus,</w:delText>
        </w:r>
      </w:del>
      <w:r w:rsidR="007A27FF" w:rsidRPr="00707B23">
        <w:rPr>
          <w:sz w:val="22"/>
        </w:rPr>
        <w:t xml:space="preserve"> three landmark models,</w:t>
      </w:r>
      <w:r w:rsidRPr="00707B23">
        <w:rPr>
          <w:sz w:val="22"/>
        </w:rPr>
        <w:t xml:space="preserve"> the Frami</w:t>
      </w:r>
      <w:r w:rsidR="00113BF3" w:rsidRPr="00707B23">
        <w:rPr>
          <w:sz w:val="22"/>
        </w:rPr>
        <w:t>ngham Offspring Risk Score</w:t>
      </w:r>
      <w:r w:rsidR="00113BF3" w:rsidRPr="00707B23">
        <w:rPr>
          <w:sz w:val="22"/>
        </w:rPr>
        <w:fldChar w:fldCharType="begin"/>
      </w:r>
      <w:r w:rsidR="00075163" w:rsidRPr="00707B23">
        <w:rPr>
          <w:sz w:val="22"/>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sidRPr="00707B23">
        <w:rPr>
          <w:sz w:val="22"/>
        </w:rPr>
        <w:fldChar w:fldCharType="separate"/>
      </w:r>
      <w:r w:rsidR="00075163" w:rsidRPr="00707B23">
        <w:rPr>
          <w:sz w:val="22"/>
          <w:vertAlign w:val="superscript"/>
        </w:rPr>
        <w:t>25</w:t>
      </w:r>
      <w:r w:rsidR="00113BF3" w:rsidRPr="00707B23">
        <w:rPr>
          <w:sz w:val="22"/>
        </w:rPr>
        <w:fldChar w:fldCharType="end"/>
      </w:r>
      <w:r w:rsidRPr="00707B23">
        <w:rPr>
          <w:sz w:val="22"/>
        </w:rPr>
        <w:t>, the ARIC Risk Model</w:t>
      </w:r>
      <w:r w:rsidR="00113BF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sidRPr="00707B23">
        <w:rPr>
          <w:sz w:val="22"/>
        </w:rPr>
        <w:fldChar w:fldCharType="separate"/>
      </w:r>
      <w:r w:rsidR="00075163" w:rsidRPr="00707B23">
        <w:rPr>
          <w:sz w:val="22"/>
          <w:vertAlign w:val="superscript"/>
        </w:rPr>
        <w:t>26</w:t>
      </w:r>
      <w:r w:rsidR="00113BF3" w:rsidRPr="00707B23">
        <w:rPr>
          <w:sz w:val="22"/>
        </w:rPr>
        <w:fldChar w:fldCharType="end"/>
      </w:r>
      <w:r w:rsidRPr="00707B23">
        <w:rPr>
          <w:sz w:val="22"/>
        </w:rPr>
        <w:t xml:space="preserve">, and </w:t>
      </w:r>
      <w:r w:rsidR="00113BF3" w:rsidRPr="00707B23">
        <w:rPr>
          <w:sz w:val="22"/>
        </w:rPr>
        <w:t>the San Antonio Risk Model</w:t>
      </w:r>
      <w:r w:rsidR="00113BF3"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sidRPr="00707B23">
        <w:rPr>
          <w:sz w:val="22"/>
        </w:rPr>
        <w:fldChar w:fldCharType="separate"/>
      </w:r>
      <w:r w:rsidR="00075163" w:rsidRPr="00707B23">
        <w:rPr>
          <w:sz w:val="22"/>
          <w:vertAlign w:val="superscript"/>
        </w:rPr>
        <w:t>27</w:t>
      </w:r>
      <w:r w:rsidR="00113BF3" w:rsidRPr="00707B23">
        <w:rPr>
          <w:sz w:val="22"/>
        </w:rPr>
        <w:fldChar w:fldCharType="end"/>
      </w:r>
      <w:r w:rsidRPr="00707B23">
        <w:rPr>
          <w:sz w:val="22"/>
        </w:rPr>
        <w:t xml:space="preserve"> </w:t>
      </w:r>
      <w:del w:id="72" w:author="Toinét Cronjé" w:date="2022-01-29T17:40:00Z">
        <w:r w:rsidRPr="00707B23" w:rsidDel="0071275E">
          <w:rPr>
            <w:sz w:val="22"/>
          </w:rPr>
          <w:delText xml:space="preserve">were included in our analyses </w:delText>
        </w:r>
      </w:del>
      <w:r w:rsidRPr="00707B23">
        <w:rPr>
          <w:sz w:val="22"/>
        </w:rPr>
        <w:t>(</w:t>
      </w:r>
      <w:r w:rsidRPr="00707B23">
        <w:rPr>
          <w:b/>
          <w:sz w:val="22"/>
          <w:highlight w:val="magenta"/>
        </w:rPr>
        <w:t>Supplemental Table 1</w:t>
      </w:r>
      <w:r w:rsidRPr="00707B23">
        <w:rPr>
          <w:sz w:val="22"/>
        </w:rPr>
        <w:t>).</w:t>
      </w:r>
    </w:p>
    <w:p w14:paraId="11C56822" w14:textId="77777777" w:rsidR="006678A1" w:rsidRPr="00707B23" w:rsidRDefault="006678A1" w:rsidP="006678A1">
      <w:pPr>
        <w:spacing w:after="160" w:line="480" w:lineRule="auto"/>
        <w:rPr>
          <w:sz w:val="22"/>
        </w:rPr>
      </w:pPr>
    </w:p>
    <w:p w14:paraId="5D388879" w14:textId="77777777" w:rsidR="006678A1" w:rsidRPr="00707B23" w:rsidRDefault="006678A1" w:rsidP="006678A1">
      <w:pPr>
        <w:spacing w:after="160" w:line="480" w:lineRule="auto"/>
        <w:rPr>
          <w:b/>
          <w:sz w:val="22"/>
        </w:rPr>
      </w:pPr>
      <w:r w:rsidRPr="00707B23">
        <w:rPr>
          <w:b/>
          <w:sz w:val="22"/>
        </w:rPr>
        <w:t>Predictors in NHANES</w:t>
      </w:r>
    </w:p>
    <w:p w14:paraId="5CD88147" w14:textId="529FF6BB" w:rsidR="006678A1" w:rsidRPr="00707B23" w:rsidRDefault="007871A0" w:rsidP="006678A1">
      <w:pPr>
        <w:spacing w:after="160" w:line="480" w:lineRule="auto"/>
        <w:rPr>
          <w:sz w:val="22"/>
        </w:rPr>
      </w:pPr>
      <w:commentRangeStart w:id="73"/>
      <w:ins w:id="74" w:author="Toinét Cronjé" w:date="2022-01-29T17:56:00Z">
        <w:r>
          <w:rPr>
            <w:sz w:val="22"/>
          </w:rPr>
          <w:t xml:space="preserve">The following data were extracted from the NHANES database and applied to each of the </w:t>
        </w:r>
      </w:ins>
      <w:ins w:id="75" w:author="Toinét Cronjé" w:date="2022-01-29T17:57:00Z">
        <w:r>
          <w:rPr>
            <w:sz w:val="22"/>
          </w:rPr>
          <w:t xml:space="preserve">three </w:t>
        </w:r>
      </w:ins>
      <w:ins w:id="76" w:author="Toinét Cronjé" w:date="2022-01-29T17:56:00Z">
        <w:r>
          <w:rPr>
            <w:sz w:val="22"/>
          </w:rPr>
          <w:t>models in</w:t>
        </w:r>
      </w:ins>
      <w:ins w:id="77" w:author="Toinét Cronjé" w:date="2022-01-29T17:57:00Z">
        <w:r>
          <w:rPr>
            <w:sz w:val="22"/>
          </w:rPr>
          <w:t xml:space="preserve"> </w:t>
        </w:r>
      </w:ins>
      <w:ins w:id="78" w:author="Toinét Cronjé" w:date="2022-01-29T17:58:00Z">
        <w:r>
          <w:rPr>
            <w:sz w:val="22"/>
          </w:rPr>
          <w:t>accordance to the authors’ guidelines.</w:t>
        </w:r>
      </w:ins>
      <w:ins w:id="79" w:author="Toinét Cronjé" w:date="2022-01-29T17:56:00Z">
        <w:r>
          <w:rPr>
            <w:sz w:val="22"/>
          </w:rPr>
          <w:t xml:space="preserve"> </w:t>
        </w:r>
      </w:ins>
      <w:commentRangeEnd w:id="73"/>
      <w:ins w:id="80" w:author="Toinét Cronjé" w:date="2022-01-29T17:58:00Z">
        <w:r>
          <w:rPr>
            <w:rStyle w:val="CommentReference"/>
          </w:rPr>
          <w:commentReference w:id="73"/>
        </w:r>
      </w:ins>
      <w:r w:rsidR="006678A1" w:rsidRPr="00707B23">
        <w:rPr>
          <w:sz w:val="22"/>
        </w:rPr>
        <w:t xml:space="preserve">Continuous predictors included </w:t>
      </w:r>
      <w:del w:id="81" w:author="Toinét Cronjé" w:date="2022-01-29T18:01:00Z">
        <w:r w:rsidR="006678A1" w:rsidRPr="00707B23" w:rsidDel="00012D48">
          <w:rPr>
            <w:sz w:val="22"/>
          </w:rPr>
          <w:delText xml:space="preserve">in the three models were </w:delText>
        </w:r>
      </w:del>
      <w:r w:rsidR="006678A1" w:rsidRPr="00707B23">
        <w:rPr>
          <w:sz w:val="22"/>
        </w:rPr>
        <w:t xml:space="preserve">age (years), </w:t>
      </w:r>
      <w:del w:id="82" w:author="Toinét Cronjé" w:date="2022-01-29T19:15:00Z">
        <w:r w:rsidR="006678A1" w:rsidRPr="00707B23" w:rsidDel="0019143D">
          <w:rPr>
            <w:sz w:val="22"/>
          </w:rPr>
          <w:delText xml:space="preserve">BMI </w:delText>
        </w:r>
      </w:del>
      <w:ins w:id="83" w:author="Toinét Cronjé" w:date="2022-01-29T19:15:00Z">
        <w:r w:rsidR="0019143D">
          <w:rPr>
            <w:sz w:val="22"/>
          </w:rPr>
          <w:t>body mass index</w:t>
        </w:r>
        <w:r w:rsidR="0019143D" w:rsidRPr="00707B23">
          <w:rPr>
            <w:sz w:val="22"/>
          </w:rPr>
          <w:t xml:space="preserve"> </w:t>
        </w:r>
      </w:ins>
      <w:r w:rsidR="006678A1" w:rsidRPr="00707B23">
        <w:rPr>
          <w:sz w:val="22"/>
        </w:rPr>
        <w:t>(kg/m</w:t>
      </w:r>
      <w:r w:rsidR="006678A1" w:rsidRPr="00707B23">
        <w:rPr>
          <w:sz w:val="22"/>
          <w:vertAlign w:val="superscript"/>
        </w:rPr>
        <w:t>2</w:t>
      </w:r>
      <w:r w:rsidR="006678A1" w:rsidRPr="00707B23">
        <w:rPr>
          <w:sz w:val="22"/>
        </w:rPr>
        <w:t>), waist circumference (cm), height (cm), systolic and diastolic blood pressure (mmHg), fasting glucose (mmol/L), high-density lipoprotein cholesterol (mmol/L)</w:t>
      </w:r>
      <w:ins w:id="84" w:author="Toinét Cronjé" w:date="2022-01-29T18:01:00Z">
        <w:r w:rsidR="00012D48">
          <w:rPr>
            <w:sz w:val="22"/>
          </w:rPr>
          <w:t>,</w:t>
        </w:r>
      </w:ins>
      <w:r w:rsidR="006678A1" w:rsidRPr="00707B23">
        <w:rPr>
          <w:sz w:val="22"/>
        </w:rPr>
        <w:t xml:space="preserve"> and triglycerides (mmol/L). Race was </w:t>
      </w:r>
      <w:del w:id="85" w:author="Toinét Cronjé" w:date="2022-01-29T18:02:00Z">
        <w:r w:rsidR="006678A1" w:rsidRPr="00707B23" w:rsidDel="00012D48">
          <w:rPr>
            <w:sz w:val="22"/>
          </w:rPr>
          <w:delText xml:space="preserve">used </w:delText>
        </w:r>
      </w:del>
      <w:ins w:id="86" w:author="Toinét Cronjé" w:date="2022-01-29T18:02:00Z">
        <w:r w:rsidR="00012D48">
          <w:rPr>
            <w:sz w:val="22"/>
          </w:rPr>
          <w:t>extracted</w:t>
        </w:r>
        <w:r w:rsidR="00012D48" w:rsidRPr="00707B23">
          <w:rPr>
            <w:sz w:val="22"/>
          </w:rPr>
          <w:t xml:space="preserve"> </w:t>
        </w:r>
      </w:ins>
      <w:r w:rsidR="006678A1" w:rsidRPr="00707B23">
        <w:rPr>
          <w:sz w:val="22"/>
        </w:rPr>
        <w:t xml:space="preserve">as a categorical predictor (Hispanic [Mexican American and other Hispanic], non-Hispanic Black, non-Hispanic White, Other). Binary predictors were sex (male/female), </w:t>
      </w:r>
      <w:ins w:id="87" w:author="Toinét Cronjé" w:date="2022-01-29T18:04:00Z">
        <w:r w:rsidR="00012D48" w:rsidRPr="00707B23">
          <w:rPr>
            <w:sz w:val="22"/>
          </w:rPr>
          <w:t>anti-hypertensive medication use (yes/no)</w:t>
        </w:r>
        <w:r w:rsidR="00012D48">
          <w:rPr>
            <w:sz w:val="22"/>
          </w:rPr>
          <w:t xml:space="preserve">, and </w:t>
        </w:r>
      </w:ins>
      <w:r w:rsidR="006678A1" w:rsidRPr="00707B23">
        <w:rPr>
          <w:sz w:val="22"/>
        </w:rPr>
        <w:t xml:space="preserve">family history of diabetes (yes/no; yes when participants answered in the affirmative to any of the specific family members questioned explicitly </w:t>
      </w:r>
      <w:del w:id="88" w:author="Toinét Cronjé" w:date="2022-01-29T18:03:00Z">
        <w:r w:rsidR="006678A1" w:rsidRPr="00707B23" w:rsidDel="00012D48">
          <w:rPr>
            <w:sz w:val="22"/>
          </w:rPr>
          <w:delText xml:space="preserve">in </w:delText>
        </w:r>
      </w:del>
      <w:ins w:id="89" w:author="Toinét Cronjé" w:date="2022-01-29T18:03:00Z">
        <w:r w:rsidR="00012D48">
          <w:rPr>
            <w:sz w:val="22"/>
          </w:rPr>
          <w:t>betwee</w:t>
        </w:r>
      </w:ins>
      <w:ins w:id="90" w:author="Toinét Cronjé" w:date="2022-01-29T18:04:00Z">
        <w:r w:rsidR="00012D48">
          <w:rPr>
            <w:sz w:val="22"/>
          </w:rPr>
          <w:t>n</w:t>
        </w:r>
      </w:ins>
      <w:ins w:id="91" w:author="Toinét Cronjé" w:date="2022-01-29T18:03:00Z">
        <w:r w:rsidR="00012D48">
          <w:rPr>
            <w:sz w:val="22"/>
          </w:rPr>
          <w:t xml:space="preserve"> the</w:t>
        </w:r>
        <w:r w:rsidR="00012D48" w:rsidRPr="00707B23">
          <w:rPr>
            <w:sz w:val="22"/>
          </w:rPr>
          <w:t xml:space="preserve"> </w:t>
        </w:r>
      </w:ins>
      <w:r w:rsidR="006678A1" w:rsidRPr="00707B23">
        <w:rPr>
          <w:sz w:val="22"/>
        </w:rPr>
        <w:t>1999</w:t>
      </w:r>
      <w:ins w:id="92" w:author="Toinét Cronjé" w:date="2022-01-29T18:03:00Z">
        <w:r w:rsidR="00012D48">
          <w:rPr>
            <w:sz w:val="22"/>
          </w:rPr>
          <w:t xml:space="preserve"> and </w:t>
        </w:r>
      </w:ins>
      <w:del w:id="93" w:author="Toinét Cronjé" w:date="2022-01-29T18:03:00Z">
        <w:r w:rsidR="006678A1" w:rsidRPr="00707B23" w:rsidDel="00012D48">
          <w:rPr>
            <w:sz w:val="22"/>
          </w:rPr>
          <w:delText>-</w:delText>
        </w:r>
      </w:del>
      <w:r w:rsidR="006678A1" w:rsidRPr="00707B23">
        <w:rPr>
          <w:sz w:val="22"/>
        </w:rPr>
        <w:t>2004</w:t>
      </w:r>
      <w:ins w:id="94" w:author="Toinét Cronjé" w:date="2022-01-29T18:03:00Z">
        <w:r w:rsidR="00012D48">
          <w:rPr>
            <w:sz w:val="22"/>
          </w:rPr>
          <w:t xml:space="preserve"> surveys</w:t>
        </w:r>
      </w:ins>
      <w:r w:rsidR="006678A1" w:rsidRPr="00707B23">
        <w:rPr>
          <w:sz w:val="22"/>
        </w:rPr>
        <w:t>, and from 2005 when participants answered yes to the single question of whether a close relative has diabetes)</w:t>
      </w:r>
      <w:del w:id="95" w:author="Toinét Cronjé" w:date="2022-01-29T18:04:00Z">
        <w:r w:rsidR="006678A1" w:rsidRPr="00707B23" w:rsidDel="00012D48">
          <w:rPr>
            <w:sz w:val="22"/>
          </w:rPr>
          <w:delText>, and anti-hypertensive medication use (yes/no)</w:delText>
        </w:r>
      </w:del>
      <w:r w:rsidR="006678A1" w:rsidRPr="00707B23">
        <w:rPr>
          <w:sz w:val="22"/>
        </w:rPr>
        <w:t>.</w:t>
      </w:r>
    </w:p>
    <w:p w14:paraId="78E477ED" w14:textId="77777777" w:rsidR="006678A1" w:rsidRPr="00707B23" w:rsidRDefault="006678A1" w:rsidP="006678A1">
      <w:pPr>
        <w:spacing w:after="160" w:line="480" w:lineRule="auto"/>
        <w:rPr>
          <w:sz w:val="22"/>
        </w:rPr>
      </w:pPr>
    </w:p>
    <w:p w14:paraId="6FD9B7F4" w14:textId="77777777" w:rsidR="006678A1" w:rsidRPr="00707B23" w:rsidRDefault="006678A1" w:rsidP="006678A1">
      <w:pPr>
        <w:spacing w:after="160" w:line="480" w:lineRule="auto"/>
        <w:rPr>
          <w:b/>
          <w:sz w:val="22"/>
        </w:rPr>
      </w:pPr>
      <w:r w:rsidRPr="00707B23">
        <w:rPr>
          <w:b/>
          <w:sz w:val="22"/>
        </w:rPr>
        <w:t>Statistical analysis</w:t>
      </w:r>
    </w:p>
    <w:p w14:paraId="0E730B66" w14:textId="7FC1CAD4" w:rsidR="006678A1" w:rsidRPr="00707B23" w:rsidDel="0019143D" w:rsidRDefault="006678A1" w:rsidP="006678A1">
      <w:pPr>
        <w:spacing w:after="160" w:line="480" w:lineRule="auto"/>
        <w:rPr>
          <w:del w:id="96" w:author="Toinét Cronjé" w:date="2022-01-29T19:24:00Z"/>
          <w:sz w:val="22"/>
        </w:rPr>
      </w:pPr>
      <w:r w:rsidRPr="00707B23">
        <w:rPr>
          <w:sz w:val="22"/>
        </w:rPr>
        <w:t>All analyses wer</w:t>
      </w:r>
      <w:r w:rsidR="00113BF3" w:rsidRPr="00707B23">
        <w:rPr>
          <w:sz w:val="22"/>
        </w:rPr>
        <w:t>e undertaken using R 4.1.2</w:t>
      </w:r>
      <w:ins w:id="97" w:author="Toinét Cronjé" w:date="2022-01-29T19:20:00Z">
        <w:r w:rsidR="0019143D">
          <w:rPr>
            <w:sz w:val="22"/>
          </w:rPr>
          <w:t xml:space="preserve"> </w:t>
        </w:r>
        <w:r w:rsidR="0019143D" w:rsidRPr="0019143D">
          <w:rPr>
            <w:sz w:val="22"/>
            <w:highlight w:val="yellow"/>
            <w:rPrChange w:id="98" w:author="Toinét Cronjé" w:date="2022-01-29T19:20:00Z">
              <w:rPr>
                <w:sz w:val="22"/>
              </w:rPr>
            </w:rPrChange>
          </w:rPr>
          <w:t>(ref)</w:t>
        </w:r>
      </w:ins>
      <w:r w:rsidRPr="00707B23">
        <w:rPr>
          <w:sz w:val="22"/>
        </w:rPr>
        <w:t xml:space="preserve">. </w:t>
      </w:r>
      <w:del w:id="99" w:author="Toinét Cronjé" w:date="2022-01-29T19:23:00Z">
        <w:r w:rsidRPr="00707B23" w:rsidDel="0019143D">
          <w:rPr>
            <w:sz w:val="22"/>
          </w:rPr>
          <w:delText xml:space="preserve">Our core analysis began by calculating predicted incidences for each individual according to the three utilized models. We subsequently calculated race- </w:delText>
        </w:r>
        <w:r w:rsidRPr="00707B23" w:rsidDel="0019143D">
          <w:rPr>
            <w:sz w:val="22"/>
          </w:rPr>
          <w:lastRenderedPageBreak/>
          <w:delText>and year-specific average predicted incidences (and 95% confidence intervals [CIs]) for each survey batch.</w:delText>
        </w:r>
      </w:del>
    </w:p>
    <w:p w14:paraId="6E88EFFD" w14:textId="7337E80E" w:rsidR="006678A1" w:rsidRPr="00707B23" w:rsidDel="0019143D" w:rsidRDefault="006678A1" w:rsidP="006678A1">
      <w:pPr>
        <w:spacing w:after="160" w:line="480" w:lineRule="auto"/>
        <w:rPr>
          <w:del w:id="100" w:author="Toinét Cronjé" w:date="2022-01-29T19:24:00Z"/>
          <w:sz w:val="22"/>
        </w:rPr>
      </w:pPr>
    </w:p>
    <w:p w14:paraId="6E8F71F4" w14:textId="77777777" w:rsidR="0019143D" w:rsidRDefault="006678A1" w:rsidP="006678A1">
      <w:pPr>
        <w:spacing w:after="160" w:line="480" w:lineRule="auto"/>
        <w:rPr>
          <w:ins w:id="101" w:author="Toinét Cronjé" w:date="2022-01-29T19:23:00Z"/>
          <w:sz w:val="22"/>
        </w:rPr>
      </w:pPr>
      <w:del w:id="102" w:author="Toinét Cronjé" w:date="2022-01-29T19:23:00Z">
        <w:r w:rsidRPr="00707B23" w:rsidDel="0019143D">
          <w:rPr>
            <w:sz w:val="22"/>
          </w:rPr>
          <w:delText xml:space="preserve">This </w:delText>
        </w:r>
      </w:del>
      <w:ins w:id="103" w:author="Toinét Cronjé" w:date="2022-01-29T19:23:00Z">
        <w:r w:rsidR="0019143D" w:rsidRPr="00707B23">
          <w:rPr>
            <w:sz w:val="22"/>
          </w:rPr>
          <w:t>Th</w:t>
        </w:r>
        <w:r w:rsidR="0019143D">
          <w:rPr>
            <w:sz w:val="22"/>
          </w:rPr>
          <w:t>e</w:t>
        </w:r>
        <w:r w:rsidR="0019143D" w:rsidRPr="00707B23">
          <w:rPr>
            <w:sz w:val="22"/>
          </w:rPr>
          <w:t xml:space="preserve"> </w:t>
        </w:r>
      </w:ins>
      <w:ins w:id="104" w:author="Toinét Cronjé" w:date="2022-01-29T19:21:00Z">
        <w:r w:rsidR="0019143D">
          <w:rPr>
            <w:sz w:val="22"/>
          </w:rPr>
          <w:t xml:space="preserve">NHANES data were extracted and </w:t>
        </w:r>
      </w:ins>
      <w:ins w:id="105" w:author="Toinét Cronjé" w:date="2022-01-29T19:22:00Z">
        <w:r w:rsidR="0019143D">
          <w:rPr>
            <w:sz w:val="22"/>
          </w:rPr>
          <w:t xml:space="preserve">prepared for </w:t>
        </w:r>
      </w:ins>
      <w:r w:rsidRPr="00707B23">
        <w:rPr>
          <w:sz w:val="22"/>
        </w:rPr>
        <w:t xml:space="preserve">analysis </w:t>
      </w:r>
      <w:ins w:id="106" w:author="Toinét Cronjé" w:date="2022-01-29T19:22:00Z">
        <w:r w:rsidR="0019143D">
          <w:rPr>
            <w:sz w:val="22"/>
          </w:rPr>
          <w:t xml:space="preserve">using the </w:t>
        </w:r>
      </w:ins>
      <w:del w:id="107" w:author="Toinét Cronjé" w:date="2022-01-29T19:22:00Z">
        <w:r w:rsidRPr="00707B23" w:rsidDel="0019143D">
          <w:rPr>
            <w:sz w:val="22"/>
          </w:rPr>
          <w:delText>was undertaken in the</w:delText>
        </w:r>
      </w:del>
      <w:r w:rsidRPr="00707B23">
        <w:rPr>
          <w:sz w:val="22"/>
        </w:rPr>
        <w:t xml:space="preserve"> framework depicted in </w:t>
      </w:r>
      <w:r w:rsidRPr="00707B23">
        <w:rPr>
          <w:b/>
          <w:sz w:val="22"/>
          <w:highlight w:val="magenta"/>
        </w:rPr>
        <w:t>Figure 1</w:t>
      </w:r>
      <w:r w:rsidRPr="00707B23">
        <w:rPr>
          <w:sz w:val="22"/>
        </w:rPr>
        <w:t xml:space="preserve">: The </w:t>
      </w:r>
      <w:r w:rsidR="007A27FF" w:rsidRPr="00707B23">
        <w:rPr>
          <w:sz w:val="22"/>
        </w:rPr>
        <w:t xml:space="preserve">missing </w:t>
      </w:r>
      <w:r w:rsidRPr="00707B23">
        <w:rPr>
          <w:sz w:val="22"/>
        </w:rPr>
        <w:t xml:space="preserve">data of </w:t>
      </w:r>
      <w:r w:rsidR="007A27FF" w:rsidRPr="00707B23">
        <w:rPr>
          <w:sz w:val="22"/>
        </w:rPr>
        <w:t xml:space="preserve">the 22,661 included </w:t>
      </w:r>
      <w:r w:rsidRPr="00707B23">
        <w:rPr>
          <w:sz w:val="22"/>
        </w:rPr>
        <w:t>individuals were imputed using multivariate imputation by chained equatio</w:t>
      </w:r>
      <w:r w:rsidR="00113BF3" w:rsidRPr="00707B23">
        <w:rPr>
          <w:sz w:val="22"/>
        </w:rPr>
        <w:t>ns</w:t>
      </w:r>
      <w:r w:rsidR="00113BF3" w:rsidRPr="00707B23">
        <w:rPr>
          <w:sz w:val="22"/>
        </w:rPr>
        <w:fldChar w:fldCharType="begin"/>
      </w:r>
      <w:r w:rsidR="00075163" w:rsidRPr="00707B23">
        <w:rPr>
          <w:sz w:val="22"/>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sidRPr="00707B23">
        <w:rPr>
          <w:sz w:val="22"/>
        </w:rPr>
        <w:fldChar w:fldCharType="separate"/>
      </w:r>
      <w:r w:rsidR="00075163" w:rsidRPr="00707B23">
        <w:rPr>
          <w:sz w:val="22"/>
          <w:vertAlign w:val="superscript"/>
        </w:rPr>
        <w:t>28</w:t>
      </w:r>
      <w:r w:rsidR="00113BF3" w:rsidRPr="00707B23">
        <w:rPr>
          <w:sz w:val="22"/>
        </w:rPr>
        <w:fldChar w:fldCharType="end"/>
      </w:r>
      <w:r w:rsidRPr="00707B23">
        <w:rPr>
          <w:sz w:val="22"/>
        </w:rPr>
        <w:t xml:space="preserve">. For all variables, random forest was utilized (number of iterations = 5), and as suggested by White </w:t>
      </w:r>
      <w:r w:rsidRPr="00707B23">
        <w:rPr>
          <w:i/>
          <w:sz w:val="22"/>
        </w:rPr>
        <w:t>et al</w:t>
      </w:r>
      <w:r w:rsidRPr="00707B23">
        <w:rPr>
          <w:sz w:val="22"/>
        </w:rPr>
        <w:t>. based on the average missingness in the original data (15.2%), 15 imp</w:t>
      </w:r>
      <w:r w:rsidR="0057645C" w:rsidRPr="00707B23">
        <w:rPr>
          <w:sz w:val="22"/>
        </w:rPr>
        <w:t>uted copies were generated</w:t>
      </w:r>
      <w:r w:rsidR="0057645C" w:rsidRPr="00707B23">
        <w:rPr>
          <w:sz w:val="22"/>
        </w:rPr>
        <w:fldChar w:fldCharType="begin"/>
      </w:r>
      <w:r w:rsidR="00075163" w:rsidRPr="00707B23">
        <w:rPr>
          <w:sz w:val="22"/>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sidRPr="00707B23">
        <w:rPr>
          <w:sz w:val="22"/>
        </w:rPr>
        <w:fldChar w:fldCharType="separate"/>
      </w:r>
      <w:r w:rsidR="00075163" w:rsidRPr="00707B23">
        <w:rPr>
          <w:sz w:val="22"/>
          <w:vertAlign w:val="superscript"/>
        </w:rPr>
        <w:t>29</w:t>
      </w:r>
      <w:r w:rsidR="0057645C" w:rsidRPr="00707B23">
        <w:rPr>
          <w:sz w:val="22"/>
        </w:rPr>
        <w:fldChar w:fldCharType="end"/>
      </w:r>
      <w:r w:rsidRPr="00707B23">
        <w:rPr>
          <w:sz w:val="22"/>
        </w:rPr>
        <w:t>. The imputation models included the sampling weights to account for</w:t>
      </w:r>
      <w:r w:rsidR="0057645C" w:rsidRPr="00707B23">
        <w:rPr>
          <w:sz w:val="22"/>
        </w:rPr>
        <w:t xml:space="preserve"> the complex survey design</w:t>
      </w:r>
      <w:r w:rsidR="0057645C"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sidRPr="00707B23">
        <w:rPr>
          <w:sz w:val="22"/>
        </w:rPr>
        <w:fldChar w:fldCharType="separate"/>
      </w:r>
      <w:r w:rsidR="00075163" w:rsidRPr="00707B23">
        <w:rPr>
          <w:sz w:val="22"/>
          <w:vertAlign w:val="superscript"/>
        </w:rPr>
        <w:t>30</w:t>
      </w:r>
      <w:r w:rsidR="0057645C" w:rsidRPr="00707B23">
        <w:rPr>
          <w:sz w:val="22"/>
        </w:rPr>
        <w:fldChar w:fldCharType="end"/>
      </w:r>
      <w:r w:rsidRPr="00707B23">
        <w:rPr>
          <w:sz w:val="22"/>
        </w:rPr>
        <w:t>. Convergence was visually inspected for randomly selected imputed datasets.</w:t>
      </w:r>
      <w:r w:rsidR="007A27FF" w:rsidRPr="00707B23">
        <w:rPr>
          <w:sz w:val="22"/>
        </w:rPr>
        <w:t xml:space="preserve"> </w:t>
      </w:r>
      <w:r w:rsidRPr="00707B23">
        <w:rPr>
          <w:sz w:val="22"/>
        </w:rPr>
        <w:t>Race- and survey-specific estimates</w:t>
      </w:r>
      <w:r w:rsidR="007A27FF" w:rsidRPr="00707B23">
        <w:rPr>
          <w:sz w:val="22"/>
        </w:rPr>
        <w:t xml:space="preserve"> derived from the eligible population (N=14,638)</w:t>
      </w:r>
      <w:r w:rsidRPr="00707B23">
        <w:rPr>
          <w:sz w:val="22"/>
        </w:rPr>
        <w:t xml:space="preserve"> from the multiple imputation framework were </w:t>
      </w:r>
      <w:r w:rsidR="0057645C" w:rsidRPr="00707B23">
        <w:rPr>
          <w:sz w:val="22"/>
        </w:rPr>
        <w:t>pooled using Rubin’s rules</w:t>
      </w:r>
      <w:r w:rsidRPr="00707B23">
        <w:rPr>
          <w:sz w:val="22"/>
        </w:rPr>
        <w:t xml:space="preserve">. </w:t>
      </w:r>
    </w:p>
    <w:p w14:paraId="1A3F0F4D" w14:textId="77777777" w:rsidR="0019143D" w:rsidRDefault="0019143D" w:rsidP="006678A1">
      <w:pPr>
        <w:spacing w:after="160" w:line="480" w:lineRule="auto"/>
        <w:rPr>
          <w:ins w:id="108" w:author="Toinét Cronjé" w:date="2022-01-29T19:23:00Z"/>
          <w:sz w:val="22"/>
        </w:rPr>
      </w:pPr>
    </w:p>
    <w:p w14:paraId="166BB5FF" w14:textId="4AFC13AA" w:rsidR="006678A1" w:rsidRPr="00707B23" w:rsidRDefault="0019143D" w:rsidP="006678A1">
      <w:pPr>
        <w:spacing w:after="160" w:line="480" w:lineRule="auto"/>
        <w:rPr>
          <w:sz w:val="22"/>
        </w:rPr>
      </w:pPr>
      <w:ins w:id="109" w:author="Toinét Cronjé" w:date="2022-01-29T19:23:00Z">
        <w:r w:rsidRPr="00707B23">
          <w:rPr>
            <w:sz w:val="22"/>
          </w:rPr>
          <w:t xml:space="preserve">Our core analysis </w:t>
        </w:r>
      </w:ins>
      <w:ins w:id="110" w:author="Toinét Cronjé" w:date="2022-01-29T19:24:00Z">
        <w:r>
          <w:rPr>
            <w:sz w:val="22"/>
          </w:rPr>
          <w:t>involved</w:t>
        </w:r>
      </w:ins>
      <w:ins w:id="111" w:author="Toinét Cronjé" w:date="2022-01-29T19:23:00Z">
        <w:r w:rsidRPr="00707B23">
          <w:rPr>
            <w:sz w:val="22"/>
          </w:rPr>
          <w:t xml:space="preserve"> calculating </w:t>
        </w:r>
      </w:ins>
      <w:ins w:id="112" w:author="Toinét Cronjé" w:date="2022-01-29T19:24:00Z">
        <w:r>
          <w:rPr>
            <w:sz w:val="22"/>
          </w:rPr>
          <w:t xml:space="preserve">the </w:t>
        </w:r>
      </w:ins>
      <w:ins w:id="113" w:author="Toinét Cronjé" w:date="2022-01-29T19:23:00Z">
        <w:r w:rsidRPr="00707B23">
          <w:rPr>
            <w:sz w:val="22"/>
          </w:rPr>
          <w:t>predicted</w:t>
        </w:r>
      </w:ins>
      <w:ins w:id="114" w:author="Toinét Cronjé" w:date="2022-01-29T19:24:00Z">
        <w:r>
          <w:rPr>
            <w:sz w:val="22"/>
          </w:rPr>
          <w:t xml:space="preserve"> T2D</w:t>
        </w:r>
      </w:ins>
      <w:ins w:id="115" w:author="Toinét Cronjé" w:date="2022-01-29T19:23:00Z">
        <w:r w:rsidRPr="00707B23">
          <w:rPr>
            <w:sz w:val="22"/>
          </w:rPr>
          <w:t xml:space="preserve"> incidences for each individual</w:t>
        </w:r>
        <w:r>
          <w:rPr>
            <w:sz w:val="22"/>
          </w:rPr>
          <w:t xml:space="preserve">, </w:t>
        </w:r>
        <w:r w:rsidRPr="00707B23">
          <w:rPr>
            <w:sz w:val="22"/>
          </w:rPr>
          <w:t xml:space="preserve">according to the three utilized models. We subsequently calculated race- and year-specific average predicted incidences (and 95% confidence intervals [CIs]) for </w:t>
        </w:r>
        <w:r>
          <w:rPr>
            <w:sz w:val="22"/>
          </w:rPr>
          <w:t xml:space="preserve">seven to nine years (depending on the model used) subsequent to </w:t>
        </w:r>
        <w:r w:rsidRPr="00707B23">
          <w:rPr>
            <w:sz w:val="22"/>
          </w:rPr>
          <w:t>each survey batch</w:t>
        </w:r>
        <w:r>
          <w:rPr>
            <w:sz w:val="22"/>
          </w:rPr>
          <w:t xml:space="preserve"> interval</w:t>
        </w:r>
        <w:r w:rsidRPr="00707B23">
          <w:rPr>
            <w:sz w:val="22"/>
          </w:rPr>
          <w:t>.</w:t>
        </w:r>
      </w:ins>
      <w:ins w:id="116" w:author="Toinét Cronjé" w:date="2022-01-29T19:24:00Z">
        <w:r>
          <w:rPr>
            <w:sz w:val="22"/>
          </w:rPr>
          <w:t xml:space="preserve"> </w:t>
        </w:r>
      </w:ins>
      <w:r w:rsidR="006678A1" w:rsidRPr="00707B23">
        <w:rPr>
          <w:sz w:val="22"/>
        </w:rPr>
        <w:t xml:space="preserve">Cumulative </w:t>
      </w:r>
      <w:ins w:id="117" w:author="Toinét Cronjé" w:date="2022-01-29T19:24:00Z">
        <w:r>
          <w:rPr>
            <w:sz w:val="22"/>
          </w:rPr>
          <w:t xml:space="preserve">T2D </w:t>
        </w:r>
      </w:ins>
      <w:r w:rsidR="006678A1" w:rsidRPr="00707B23">
        <w:rPr>
          <w:sz w:val="22"/>
        </w:rPr>
        <w:t xml:space="preserve">incidences (matched to the respective risk score time frames) were calculated as the sum of yearly reported </w:t>
      </w:r>
      <w:r w:rsidR="005B5AD3" w:rsidRPr="00707B23">
        <w:rPr>
          <w:sz w:val="22"/>
        </w:rPr>
        <w:t>incidences extracted from the US</w:t>
      </w:r>
      <w:r w:rsidR="006678A1" w:rsidRPr="00707B23">
        <w:rPr>
          <w:sz w:val="22"/>
        </w:rPr>
        <w:t xml:space="preserve"> Diabetes Su</w:t>
      </w:r>
      <w:r w:rsidR="0057645C" w:rsidRPr="00707B23">
        <w:rPr>
          <w:sz w:val="22"/>
        </w:rPr>
        <w:t>rveillance System database</w:t>
      </w:r>
      <w:r w:rsidR="0057645C"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sidRPr="00707B23">
        <w:rPr>
          <w:sz w:val="22"/>
        </w:rPr>
        <w:fldChar w:fldCharType="separate"/>
      </w:r>
      <w:r w:rsidR="00075163" w:rsidRPr="00707B23">
        <w:rPr>
          <w:sz w:val="22"/>
          <w:vertAlign w:val="superscript"/>
        </w:rPr>
        <w:t>31</w:t>
      </w:r>
      <w:r w:rsidR="0057645C" w:rsidRPr="00707B23">
        <w:rPr>
          <w:sz w:val="22"/>
        </w:rPr>
        <w:fldChar w:fldCharType="end"/>
      </w:r>
      <w:r w:rsidR="006678A1" w:rsidRPr="00707B23">
        <w:rPr>
          <w:sz w:val="22"/>
        </w:rPr>
        <w:t>, and were subsequently compared with the NHANES-derived weighted average predicted incidences.</w:t>
      </w:r>
    </w:p>
    <w:p w14:paraId="3D31BF7E" w14:textId="77777777" w:rsidR="006678A1" w:rsidRPr="00707B23" w:rsidRDefault="006678A1" w:rsidP="006678A1">
      <w:pPr>
        <w:spacing w:after="160" w:line="480" w:lineRule="auto"/>
        <w:rPr>
          <w:sz w:val="22"/>
        </w:rPr>
      </w:pPr>
    </w:p>
    <w:p w14:paraId="388C2608" w14:textId="77777777" w:rsidR="006678A1" w:rsidRPr="00707B23" w:rsidRDefault="006678A1" w:rsidP="006678A1">
      <w:pPr>
        <w:spacing w:after="160" w:line="480" w:lineRule="auto"/>
        <w:rPr>
          <w:b/>
          <w:sz w:val="22"/>
        </w:rPr>
      </w:pPr>
      <w:r w:rsidRPr="00707B23">
        <w:rPr>
          <w:b/>
          <w:sz w:val="22"/>
        </w:rPr>
        <w:t>Role of the funding source</w:t>
      </w:r>
    </w:p>
    <w:p w14:paraId="3332E23A" w14:textId="26FE5F6F" w:rsidR="006678A1" w:rsidRPr="00707B23" w:rsidRDefault="006678A1" w:rsidP="006678A1">
      <w:pPr>
        <w:spacing w:after="160" w:line="480" w:lineRule="auto"/>
        <w:rPr>
          <w:sz w:val="22"/>
        </w:rPr>
      </w:pPr>
      <w:r w:rsidRPr="00707B23">
        <w:rPr>
          <w:sz w:val="22"/>
        </w:rPr>
        <w:t>The funders had no role in study design; in the collection, analysis, and interpretation of data; in the writing of the report; and in the decision to submit the paper for publication.</w:t>
      </w:r>
      <w:r w:rsidRPr="00707B23">
        <w:rPr>
          <w:sz w:val="22"/>
        </w:rPr>
        <w:br w:type="page"/>
      </w:r>
    </w:p>
    <w:p w14:paraId="48D17817" w14:textId="1F419D0E" w:rsidR="006678A1" w:rsidRPr="00707B23" w:rsidRDefault="006678A1" w:rsidP="006678A1">
      <w:pPr>
        <w:pStyle w:val="Heading1"/>
        <w:spacing w:line="480" w:lineRule="auto"/>
        <w:jc w:val="both"/>
        <w:rPr>
          <w:rFonts w:ascii="Times New Roman" w:hAnsi="Times New Roman"/>
        </w:rPr>
      </w:pPr>
      <w:commentRangeStart w:id="118"/>
      <w:r w:rsidRPr="00707B23">
        <w:rPr>
          <w:rFonts w:ascii="Times New Roman" w:hAnsi="Times New Roman"/>
        </w:rPr>
        <w:lastRenderedPageBreak/>
        <w:t>Results</w:t>
      </w:r>
      <w:commentRangeEnd w:id="118"/>
      <w:r w:rsidR="007A27FF" w:rsidRPr="00707B23">
        <w:rPr>
          <w:rStyle w:val="CommentReference"/>
          <w:rFonts w:ascii="Times New Roman" w:eastAsia="ヒラギノ角ゴ Pro W3" w:hAnsi="Times New Roman"/>
          <w:b w:val="0"/>
          <w:bCs w:val="0"/>
          <w:kern w:val="0"/>
        </w:rPr>
        <w:commentReference w:id="118"/>
      </w:r>
      <w:r w:rsidRPr="00707B23">
        <w:rPr>
          <w:rFonts w:ascii="Times New Roman" w:hAnsi="Times New Roman"/>
        </w:rPr>
        <w:tab/>
      </w:r>
    </w:p>
    <w:p w14:paraId="26F8E4DF" w14:textId="77777777" w:rsidR="006678A1" w:rsidRPr="00707B23" w:rsidRDefault="006678A1" w:rsidP="006678A1">
      <w:pPr>
        <w:spacing w:after="160" w:line="480" w:lineRule="auto"/>
        <w:rPr>
          <w:sz w:val="22"/>
        </w:rPr>
      </w:pPr>
      <w:r w:rsidRPr="00707B23">
        <w:rPr>
          <w:sz w:val="22"/>
        </w:rPr>
        <w:t xml:space="preserve">Weighted, unimputed descriptive statistics of the study population are presented per survey year in </w:t>
      </w:r>
      <w:r w:rsidRPr="00707B23">
        <w:rPr>
          <w:b/>
          <w:sz w:val="22"/>
          <w:highlight w:val="magenta"/>
        </w:rPr>
        <w:t>Table 1</w:t>
      </w:r>
      <w:r w:rsidRPr="00707B23">
        <w:rPr>
          <w:sz w:val="22"/>
        </w:rPr>
        <w:t xml:space="preserve">. Imputed descriptive statistics per survey year are shown in </w:t>
      </w:r>
      <w:r w:rsidRPr="00707B23">
        <w:rPr>
          <w:b/>
          <w:sz w:val="22"/>
          <w:highlight w:val="magenta"/>
        </w:rPr>
        <w:t>Supplemental Table 2</w:t>
      </w:r>
      <w:r w:rsidRPr="00707B23">
        <w:rPr>
          <w:sz w:val="22"/>
        </w:rPr>
        <w:t>.</w:t>
      </w:r>
    </w:p>
    <w:p w14:paraId="357102AC" w14:textId="77777777" w:rsidR="006678A1" w:rsidRPr="00707B23" w:rsidRDefault="006678A1" w:rsidP="006678A1">
      <w:pPr>
        <w:spacing w:after="160" w:line="480" w:lineRule="auto"/>
        <w:rPr>
          <w:sz w:val="22"/>
        </w:rPr>
      </w:pPr>
    </w:p>
    <w:p w14:paraId="4B805B26" w14:textId="684EFEC3" w:rsidR="006678A1" w:rsidRPr="00707B23" w:rsidRDefault="001126A4" w:rsidP="006678A1">
      <w:pPr>
        <w:spacing w:after="160" w:line="480" w:lineRule="auto"/>
        <w:rPr>
          <w:sz w:val="22"/>
        </w:rPr>
      </w:pPr>
      <w:ins w:id="119" w:author="Toinét Cronjé" w:date="2022-01-29T20:57:00Z">
        <w:r>
          <w:rPr>
            <w:sz w:val="22"/>
          </w:rPr>
          <w:t xml:space="preserve">In 2020, </w:t>
        </w:r>
      </w:ins>
      <w:commentRangeStart w:id="120"/>
      <w:commentRangeStart w:id="121"/>
      <w:del w:id="122" w:author="Toinét Cronjé" w:date="2022-01-29T20:57:00Z">
        <w:r w:rsidR="00E459B2" w:rsidRPr="00707B23" w:rsidDel="001126A4">
          <w:rPr>
            <w:sz w:val="22"/>
          </w:rPr>
          <w:delText>T</w:delText>
        </w:r>
      </w:del>
      <w:ins w:id="123" w:author="Toinét Cronjé" w:date="2022-01-29T20:57:00Z">
        <w:r>
          <w:rPr>
            <w:sz w:val="22"/>
          </w:rPr>
          <w:t>t</w:t>
        </w:r>
      </w:ins>
      <w:r w:rsidR="00E459B2" w:rsidRPr="00707B23">
        <w:rPr>
          <w:sz w:val="22"/>
        </w:rPr>
        <w:t xml:space="preserve">he US population </w:t>
      </w:r>
      <w:del w:id="124" w:author="Toinét Cronjé" w:date="2022-01-29T20:58:00Z">
        <w:r w:rsidR="00E459B2" w:rsidRPr="00707B23" w:rsidDel="001126A4">
          <w:rPr>
            <w:sz w:val="22"/>
          </w:rPr>
          <w:delText>is</w:delText>
        </w:r>
      </w:del>
      <w:r w:rsidR="00E459B2" w:rsidRPr="00707B23">
        <w:rPr>
          <w:sz w:val="22"/>
        </w:rPr>
        <w:t xml:space="preserve"> constituted </w:t>
      </w:r>
      <w:del w:id="125" w:author="Toinét Cronjé" w:date="2022-01-29T20:58:00Z">
        <w:r w:rsidR="00E459B2" w:rsidRPr="00707B23" w:rsidDel="001126A4">
          <w:rPr>
            <w:sz w:val="22"/>
            <w:highlight w:val="yellow"/>
          </w:rPr>
          <w:delText xml:space="preserve">by </w:delText>
        </w:r>
      </w:del>
      <w:del w:id="126" w:author="Toinét Cronjé" w:date="2022-01-29T20:32:00Z">
        <w:r w:rsidR="00E459B2" w:rsidRPr="00707B23" w:rsidDel="00083247">
          <w:rPr>
            <w:sz w:val="22"/>
            <w:highlight w:val="yellow"/>
          </w:rPr>
          <w:delText>xx</w:delText>
        </w:r>
      </w:del>
      <w:ins w:id="127" w:author="Toinét Cronjé" w:date="2022-01-29T20:53:00Z">
        <w:r w:rsidR="007315BC">
          <w:rPr>
            <w:sz w:val="22"/>
            <w:highlight w:val="yellow"/>
          </w:rPr>
          <w:t>61.6</w:t>
        </w:r>
      </w:ins>
      <w:r w:rsidR="00E459B2" w:rsidRPr="00707B23">
        <w:rPr>
          <w:sz w:val="22"/>
          <w:highlight w:val="yellow"/>
        </w:rPr>
        <w:t xml:space="preserve">% non-Hispanic Whites, </w:t>
      </w:r>
      <w:ins w:id="128" w:author="Toinét Cronjé" w:date="2022-01-29T20:44:00Z">
        <w:r w:rsidR="007315BC">
          <w:rPr>
            <w:sz w:val="22"/>
            <w:highlight w:val="yellow"/>
          </w:rPr>
          <w:t>18.7</w:t>
        </w:r>
      </w:ins>
      <w:ins w:id="129" w:author="Toinét Cronjé" w:date="2022-01-29T20:45:00Z">
        <w:r w:rsidR="007315BC">
          <w:rPr>
            <w:sz w:val="22"/>
            <w:highlight w:val="yellow"/>
          </w:rPr>
          <w:t xml:space="preserve">% Hispanic, </w:t>
        </w:r>
      </w:ins>
      <w:del w:id="130" w:author="Toinét Cronjé" w:date="2022-01-29T20:32:00Z">
        <w:r w:rsidR="00E459B2" w:rsidRPr="00707B23" w:rsidDel="00083247">
          <w:rPr>
            <w:sz w:val="22"/>
            <w:highlight w:val="yellow"/>
          </w:rPr>
          <w:delText>xx</w:delText>
        </w:r>
      </w:del>
      <w:ins w:id="131" w:author="Toinét Cronjé" w:date="2022-01-29T20:32:00Z">
        <w:r w:rsidR="00083247">
          <w:rPr>
            <w:sz w:val="22"/>
            <w:highlight w:val="yellow"/>
          </w:rPr>
          <w:t>1</w:t>
        </w:r>
      </w:ins>
      <w:ins w:id="132" w:author="Toinét Cronjé" w:date="2022-01-29T20:44:00Z">
        <w:r w:rsidR="007315BC">
          <w:rPr>
            <w:sz w:val="22"/>
            <w:highlight w:val="yellow"/>
          </w:rPr>
          <w:t>2</w:t>
        </w:r>
      </w:ins>
      <w:ins w:id="133" w:author="Toinét Cronjé" w:date="2022-01-29T20:32:00Z">
        <w:r w:rsidR="00083247">
          <w:rPr>
            <w:sz w:val="22"/>
            <w:highlight w:val="yellow"/>
          </w:rPr>
          <w:t>.</w:t>
        </w:r>
        <w:r w:rsidR="007315BC">
          <w:rPr>
            <w:sz w:val="22"/>
            <w:highlight w:val="yellow"/>
          </w:rPr>
          <w:t>4</w:t>
        </w:r>
      </w:ins>
      <w:r w:rsidR="00E459B2" w:rsidRPr="00707B23">
        <w:rPr>
          <w:sz w:val="22"/>
          <w:highlight w:val="yellow"/>
        </w:rPr>
        <w:t xml:space="preserve">% </w:t>
      </w:r>
      <w:ins w:id="134" w:author="Toinét Cronjé" w:date="2022-01-29T20:32:00Z">
        <w:r w:rsidR="00083247">
          <w:rPr>
            <w:sz w:val="22"/>
            <w:highlight w:val="yellow"/>
          </w:rPr>
          <w:t xml:space="preserve">non-Hispanic </w:t>
        </w:r>
      </w:ins>
      <w:r w:rsidR="00E459B2" w:rsidRPr="00707B23">
        <w:rPr>
          <w:sz w:val="22"/>
          <w:highlight w:val="yellow"/>
        </w:rPr>
        <w:t xml:space="preserve">Blacks, </w:t>
      </w:r>
      <w:del w:id="135" w:author="Toinét Cronjé" w:date="2022-01-29T20:57:00Z">
        <w:r w:rsidR="00E459B2" w:rsidRPr="00707B23" w:rsidDel="007315BC">
          <w:rPr>
            <w:sz w:val="22"/>
            <w:highlight w:val="yellow"/>
          </w:rPr>
          <w:delText xml:space="preserve">xx% Hispanic </w:delText>
        </w:r>
      </w:del>
      <w:r w:rsidR="00E459B2" w:rsidRPr="00707B23">
        <w:rPr>
          <w:sz w:val="22"/>
          <w:highlight w:val="yellow"/>
        </w:rPr>
        <w:t xml:space="preserve">and </w:t>
      </w:r>
      <w:del w:id="136" w:author="Toinét Cronjé" w:date="2022-01-29T20:57:00Z">
        <w:r w:rsidR="00E459B2" w:rsidRPr="00707B23" w:rsidDel="007315BC">
          <w:rPr>
            <w:sz w:val="22"/>
            <w:highlight w:val="yellow"/>
          </w:rPr>
          <w:delText>xx</w:delText>
        </w:r>
      </w:del>
      <w:ins w:id="137" w:author="Toinét Cronjé" w:date="2022-01-29T20:57:00Z">
        <w:r w:rsidR="007315BC">
          <w:rPr>
            <w:sz w:val="22"/>
            <w:highlight w:val="yellow"/>
          </w:rPr>
          <w:t>7,3</w:t>
        </w:r>
      </w:ins>
      <w:r w:rsidR="00E459B2" w:rsidRPr="00707B23">
        <w:rPr>
          <w:sz w:val="22"/>
          <w:highlight w:val="yellow"/>
        </w:rPr>
        <w:t>%</w:t>
      </w:r>
      <w:r w:rsidR="00E459B2" w:rsidRPr="00707B23">
        <w:rPr>
          <w:sz w:val="22"/>
        </w:rPr>
        <w:t xml:space="preserve"> other</w:t>
      </w:r>
      <w:commentRangeEnd w:id="120"/>
      <w:r w:rsidR="00A84FBA" w:rsidRPr="00707B23">
        <w:rPr>
          <w:rStyle w:val="CommentReference"/>
        </w:rPr>
        <w:commentReference w:id="120"/>
      </w:r>
      <w:commentRangeEnd w:id="121"/>
      <w:r>
        <w:rPr>
          <w:rStyle w:val="CommentReference"/>
        </w:rPr>
        <w:commentReference w:id="121"/>
      </w:r>
      <w:r w:rsidR="00E459B2" w:rsidRPr="00707B23">
        <w:rPr>
          <w:sz w:val="22"/>
        </w:rPr>
        <w:t xml:space="preserve">. </w:t>
      </w:r>
      <w:r w:rsidR="006678A1" w:rsidRPr="00707B23">
        <w:rPr>
          <w:sz w:val="22"/>
        </w:rPr>
        <w:t xml:space="preserve">Race-stratified age-adjusted T2D incidence rates extracted from the </w:t>
      </w:r>
      <w:r w:rsidR="005B5AD3" w:rsidRPr="00707B23">
        <w:rPr>
          <w:sz w:val="22"/>
        </w:rPr>
        <w:t xml:space="preserve">US Diabetes Surveillance System </w:t>
      </w:r>
      <w:r w:rsidR="006678A1" w:rsidRPr="00707B23">
        <w:rPr>
          <w:sz w:val="22"/>
        </w:rPr>
        <w:t xml:space="preserve">are presented in </w:t>
      </w:r>
      <w:r w:rsidR="006678A1" w:rsidRPr="00707B23">
        <w:rPr>
          <w:b/>
          <w:sz w:val="22"/>
          <w:highlight w:val="magenta"/>
        </w:rPr>
        <w:t>Supplemental Table 3</w:t>
      </w:r>
      <w:r w:rsidR="005B5AD3"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707B23">
        <w:rPr>
          <w:sz w:val="22"/>
        </w:rPr>
        <w:fldChar w:fldCharType="separate"/>
      </w:r>
      <w:r w:rsidR="00075163" w:rsidRPr="00707B23">
        <w:rPr>
          <w:sz w:val="22"/>
          <w:vertAlign w:val="superscript"/>
        </w:rPr>
        <w:t>31</w:t>
      </w:r>
      <w:r w:rsidR="005B5AD3" w:rsidRPr="00707B23">
        <w:rPr>
          <w:sz w:val="22"/>
        </w:rPr>
        <w:fldChar w:fldCharType="end"/>
      </w:r>
      <w:r w:rsidR="006678A1" w:rsidRPr="00707B23">
        <w:rPr>
          <w:sz w:val="22"/>
        </w:rPr>
        <w:t xml:space="preserve">. </w:t>
      </w:r>
      <w:ins w:id="138" w:author="Toinét Cronjé" w:date="2022-01-29T19:31:00Z">
        <w:r w:rsidR="00D36813">
          <w:rPr>
            <w:sz w:val="22"/>
          </w:rPr>
          <w:t xml:space="preserve">Overall, </w:t>
        </w:r>
      </w:ins>
      <w:r w:rsidR="006678A1" w:rsidRPr="00707B23">
        <w:rPr>
          <w:sz w:val="22"/>
        </w:rPr>
        <w:t>T2D</w:t>
      </w:r>
      <w:r w:rsidR="00A84FBA" w:rsidRPr="00707B23">
        <w:rPr>
          <w:sz w:val="22"/>
        </w:rPr>
        <w:t xml:space="preserve"> incidence peaked in 2008</w:t>
      </w:r>
      <w:r w:rsidR="006678A1" w:rsidRPr="00707B23">
        <w:rPr>
          <w:sz w:val="22"/>
        </w:rPr>
        <w:t xml:space="preserve"> and has been decreasing since</w:t>
      </w:r>
      <w:ins w:id="139" w:author="Toinét Cronjé" w:date="2022-01-29T19:32:00Z">
        <w:r w:rsidR="00D36813">
          <w:rPr>
            <w:sz w:val="22"/>
          </w:rPr>
          <w:t xml:space="preserve">, although </w:t>
        </w:r>
      </w:ins>
      <w:ins w:id="140" w:author="Toinét Cronjé" w:date="2022-01-29T20:22:00Z">
        <w:r w:rsidR="00511512">
          <w:rPr>
            <w:sz w:val="22"/>
          </w:rPr>
          <w:t xml:space="preserve">incidences </w:t>
        </w:r>
      </w:ins>
      <w:ins w:id="141" w:author="Toinét Cronjé" w:date="2022-01-29T20:23:00Z">
        <w:r w:rsidR="00511512">
          <w:rPr>
            <w:sz w:val="22"/>
          </w:rPr>
          <w:t xml:space="preserve">still </w:t>
        </w:r>
      </w:ins>
      <w:ins w:id="142" w:author="Toinét Cronjé" w:date="2022-01-29T20:22:00Z">
        <w:r w:rsidR="00511512">
          <w:rPr>
            <w:sz w:val="22"/>
          </w:rPr>
          <w:t xml:space="preserve">remain higher than what </w:t>
        </w:r>
      </w:ins>
      <w:ins w:id="143" w:author="Toinét Cronjé" w:date="2022-01-29T20:23:00Z">
        <w:r w:rsidR="00511512">
          <w:rPr>
            <w:sz w:val="22"/>
          </w:rPr>
          <w:t xml:space="preserve">they were </w:t>
        </w:r>
      </w:ins>
      <w:ins w:id="144" w:author="Toinét Cronjé" w:date="2022-01-29T20:22:00Z">
        <w:r w:rsidR="00511512">
          <w:rPr>
            <w:sz w:val="22"/>
          </w:rPr>
          <w:t>in 2000</w:t>
        </w:r>
      </w:ins>
      <w:r w:rsidR="006678A1" w:rsidRPr="00707B23">
        <w:rPr>
          <w:sz w:val="22"/>
        </w:rPr>
        <w:t xml:space="preserve">. There </w:t>
      </w:r>
      <w:ins w:id="145" w:author="Toinét Cronjé" w:date="2022-01-29T21:00:00Z">
        <w:r>
          <w:rPr>
            <w:sz w:val="22"/>
          </w:rPr>
          <w:t xml:space="preserve">continues to be </w:t>
        </w:r>
      </w:ins>
      <w:commentRangeStart w:id="146"/>
      <w:del w:id="147" w:author="Toinét Cronjé" w:date="2022-01-29T21:00:00Z">
        <w:r w:rsidR="006678A1" w:rsidRPr="00707B23" w:rsidDel="001126A4">
          <w:rPr>
            <w:sz w:val="22"/>
          </w:rPr>
          <w:delText>was</w:delText>
        </w:r>
      </w:del>
      <w:r w:rsidR="006678A1" w:rsidRPr="00707B23">
        <w:rPr>
          <w:sz w:val="22"/>
        </w:rPr>
        <w:t xml:space="preserve"> </w:t>
      </w:r>
      <w:commentRangeEnd w:id="146"/>
      <w:r>
        <w:rPr>
          <w:rStyle w:val="CommentReference"/>
        </w:rPr>
        <w:commentReference w:id="146"/>
      </w:r>
      <w:r w:rsidR="006678A1" w:rsidRPr="00707B23">
        <w:rPr>
          <w:sz w:val="22"/>
        </w:rPr>
        <w:t>considerable variation across racial groups, with both non-Hispanic Blacks and Hispanics consistently having higher incidence rates compared to non-Hispanic Whites.</w:t>
      </w:r>
    </w:p>
    <w:p w14:paraId="16359268" w14:textId="77777777" w:rsidR="006678A1" w:rsidRPr="00707B23" w:rsidRDefault="006678A1" w:rsidP="006678A1">
      <w:pPr>
        <w:spacing w:after="160" w:line="480" w:lineRule="auto"/>
        <w:rPr>
          <w:sz w:val="22"/>
        </w:rPr>
      </w:pPr>
    </w:p>
    <w:p w14:paraId="203E4BD7" w14:textId="7C53E1DA" w:rsidR="006678A1" w:rsidRPr="00707B23" w:rsidRDefault="006678A1" w:rsidP="006678A1">
      <w:pPr>
        <w:spacing w:after="160" w:line="480" w:lineRule="auto"/>
        <w:rPr>
          <w:sz w:val="22"/>
        </w:rPr>
      </w:pPr>
      <w:commentRangeStart w:id="148"/>
      <w:commentRangeStart w:id="149"/>
      <w:r w:rsidRPr="00707B23">
        <w:rPr>
          <w:sz w:val="22"/>
        </w:rPr>
        <w:t>Predicted average incidences for each examined T2D model were compared with cumulative incidences calculated from the US Diabetes Surveillance System</w:t>
      </w:r>
      <w:commentRangeEnd w:id="148"/>
      <w:r w:rsidR="00A84FBA" w:rsidRPr="00707B23">
        <w:rPr>
          <w:rStyle w:val="CommentReference"/>
        </w:rPr>
        <w:commentReference w:id="148"/>
      </w:r>
      <w:commentRangeEnd w:id="149"/>
      <w:r w:rsidR="001126A4">
        <w:rPr>
          <w:rStyle w:val="CommentReference"/>
        </w:rPr>
        <w:commentReference w:id="149"/>
      </w:r>
      <w:r w:rsidRPr="00707B23">
        <w:rPr>
          <w:sz w:val="22"/>
        </w:rPr>
        <w:t>.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w:t>
      </w:r>
      <w:ins w:id="150" w:author="Toinét Cronjé" w:date="2022-01-29T21:09:00Z">
        <w:r w:rsidR="00981989">
          <w:rPr>
            <w:sz w:val="22"/>
          </w:rPr>
          <w:t xml:space="preserve"> and </w:t>
        </w:r>
      </w:ins>
      <w:del w:id="151" w:author="Toinét Cronjé" w:date="2022-01-29T21:09:00Z">
        <w:r w:rsidRPr="00707B23" w:rsidDel="00981989">
          <w:rPr>
            <w:sz w:val="22"/>
          </w:rPr>
          <w:delText>-</w:delText>
        </w:r>
      </w:del>
      <w:r w:rsidRPr="00707B23">
        <w:rPr>
          <w:sz w:val="22"/>
        </w:rPr>
        <w:t xml:space="preserve">2010, to obtain race-stratified predicted estimates until 2017 (Supplemental Table 4). Results for the three T2D prediction models are shown in </w:t>
      </w:r>
      <w:r w:rsidRPr="00707B23">
        <w:rPr>
          <w:b/>
          <w:sz w:val="22"/>
          <w:highlight w:val="magenta"/>
        </w:rPr>
        <w:t>Figures 2, 3 &amp; 4 (panel A)</w:t>
      </w:r>
      <w:r w:rsidRPr="00707B23">
        <w:rPr>
          <w:sz w:val="22"/>
        </w:rPr>
        <w:t xml:space="preserve">. </w:t>
      </w:r>
    </w:p>
    <w:p w14:paraId="10F04974" w14:textId="77777777" w:rsidR="006678A1" w:rsidRPr="00707B23" w:rsidRDefault="006678A1" w:rsidP="006678A1">
      <w:pPr>
        <w:spacing w:after="160" w:line="480" w:lineRule="auto"/>
        <w:rPr>
          <w:sz w:val="22"/>
        </w:rPr>
      </w:pPr>
    </w:p>
    <w:p w14:paraId="69FAD0A2" w14:textId="356948B2" w:rsidR="006678A1" w:rsidRPr="00707B23" w:rsidRDefault="006678A1" w:rsidP="006678A1">
      <w:pPr>
        <w:spacing w:after="160" w:line="480" w:lineRule="auto"/>
        <w:rPr>
          <w:sz w:val="22"/>
        </w:rPr>
      </w:pPr>
      <w:r w:rsidRPr="00707B23">
        <w:rPr>
          <w:sz w:val="22"/>
        </w:rPr>
        <w:lastRenderedPageBreak/>
        <w:t xml:space="preserve">While the Framingham Offspring Risk Score </w:t>
      </w:r>
      <w:commentRangeStart w:id="152"/>
      <w:del w:id="153" w:author="Toinét Cronjé" w:date="2022-01-29T21:10:00Z">
        <w:r w:rsidRPr="00707B23" w:rsidDel="00981989">
          <w:rPr>
            <w:sz w:val="22"/>
          </w:rPr>
          <w:delText xml:space="preserve">overestimates </w:delText>
        </w:r>
        <w:commentRangeEnd w:id="152"/>
        <w:r w:rsidR="00981989" w:rsidDel="00981989">
          <w:rPr>
            <w:rStyle w:val="CommentReference"/>
          </w:rPr>
          <w:commentReference w:id="152"/>
        </w:r>
      </w:del>
      <w:ins w:id="154" w:author="Toinét Cronjé" w:date="2022-01-29T21:10:00Z">
        <w:r w:rsidR="00981989" w:rsidRPr="00707B23">
          <w:rPr>
            <w:sz w:val="22"/>
          </w:rPr>
          <w:t>overestimate</w:t>
        </w:r>
        <w:r w:rsidR="00981989">
          <w:rPr>
            <w:sz w:val="22"/>
          </w:rPr>
          <w:t xml:space="preserve">d </w:t>
        </w:r>
      </w:ins>
      <w:r w:rsidRPr="00707B23">
        <w:rPr>
          <w:sz w:val="22"/>
        </w:rPr>
        <w:t xml:space="preserve">T2D </w:t>
      </w:r>
      <w:del w:id="155" w:author="Toinét Cronjé" w:date="2022-01-29T21:10:00Z">
        <w:r w:rsidRPr="00707B23" w:rsidDel="00981989">
          <w:rPr>
            <w:sz w:val="22"/>
          </w:rPr>
          <w:delText xml:space="preserve">risk </w:delText>
        </w:r>
      </w:del>
      <w:ins w:id="156" w:author="Toinét Cronjé" w:date="2022-01-29T21:10:00Z">
        <w:r w:rsidR="00981989">
          <w:rPr>
            <w:sz w:val="22"/>
          </w:rPr>
          <w:t>incidence</w:t>
        </w:r>
        <w:r w:rsidR="00981989" w:rsidRPr="00707B23">
          <w:rPr>
            <w:sz w:val="22"/>
          </w:rPr>
          <w:t xml:space="preserve"> </w:t>
        </w:r>
      </w:ins>
      <w:r w:rsidRPr="00707B23">
        <w:rPr>
          <w:sz w:val="22"/>
        </w:rPr>
        <w:t xml:space="preserve">for non-Hispanic Whites, it </w:t>
      </w:r>
      <w:del w:id="157" w:author="Toinét Cronjé" w:date="2022-01-29T21:10:00Z">
        <w:r w:rsidRPr="00707B23" w:rsidDel="00981989">
          <w:rPr>
            <w:sz w:val="22"/>
          </w:rPr>
          <w:delText xml:space="preserve">underestimates </w:delText>
        </w:r>
      </w:del>
      <w:ins w:id="158" w:author="Toinét Cronjé" w:date="2022-01-29T21:10:00Z">
        <w:r w:rsidR="00981989" w:rsidRPr="00707B23">
          <w:rPr>
            <w:sz w:val="22"/>
          </w:rPr>
          <w:t>underestimate</w:t>
        </w:r>
        <w:r w:rsidR="00981989">
          <w:rPr>
            <w:sz w:val="22"/>
          </w:rPr>
          <w:t>d</w:t>
        </w:r>
        <w:r w:rsidR="00981989" w:rsidRPr="00707B23">
          <w:rPr>
            <w:sz w:val="22"/>
          </w:rPr>
          <w:t xml:space="preserve"> </w:t>
        </w:r>
      </w:ins>
      <w:r w:rsidRPr="00707B23">
        <w:rPr>
          <w:sz w:val="22"/>
        </w:rPr>
        <w:t xml:space="preserve">risk for non-Hispanic Blacks and Hispanics. The </w:t>
      </w:r>
      <w:ins w:id="159" w:author="Toinét Cronjé" w:date="2022-01-29T21:11:00Z">
        <w:r w:rsidR="00981989">
          <w:rPr>
            <w:sz w:val="22"/>
          </w:rPr>
          <w:t xml:space="preserve">ARIC and </w:t>
        </w:r>
        <w:r w:rsidR="00981989" w:rsidRPr="00981989">
          <w:rPr>
            <w:sz w:val="22"/>
          </w:rPr>
          <w:t xml:space="preserve">San Antonio </w:t>
        </w:r>
      </w:ins>
      <w:ins w:id="160" w:author="Toinét Cronjé" w:date="2022-01-29T21:12:00Z">
        <w:r w:rsidR="00981989">
          <w:rPr>
            <w:sz w:val="22"/>
          </w:rPr>
          <w:t xml:space="preserve">Risk Models </w:t>
        </w:r>
      </w:ins>
      <w:del w:id="161" w:author="Toinét Cronjé" w:date="2022-01-29T21:12:00Z">
        <w:r w:rsidRPr="00707B23" w:rsidDel="00981989">
          <w:rPr>
            <w:sz w:val="22"/>
          </w:rPr>
          <w:delText>other two models</w:delText>
        </w:r>
      </w:del>
      <w:r w:rsidRPr="00707B23">
        <w:rPr>
          <w:sz w:val="22"/>
        </w:rPr>
        <w:t xml:space="preserve"> overestimate</w:t>
      </w:r>
      <w:ins w:id="162" w:author="Toinét Cronjé" w:date="2022-01-29T21:12:00Z">
        <w:r w:rsidR="00981989">
          <w:rPr>
            <w:sz w:val="22"/>
          </w:rPr>
          <w:t>d</w:t>
        </w:r>
      </w:ins>
      <w:r w:rsidRPr="00707B23">
        <w:rPr>
          <w:sz w:val="22"/>
        </w:rPr>
        <w:t xml:space="preserve"> T2D </w:t>
      </w:r>
      <w:del w:id="163" w:author="Toinét Cronjé" w:date="2022-01-29T21:12:00Z">
        <w:r w:rsidRPr="00707B23" w:rsidDel="00981989">
          <w:rPr>
            <w:sz w:val="22"/>
          </w:rPr>
          <w:delText xml:space="preserve">risk </w:delText>
        </w:r>
      </w:del>
      <w:ins w:id="164" w:author="Toinét Cronjé" w:date="2022-01-29T21:12:00Z">
        <w:r w:rsidR="00981989">
          <w:rPr>
            <w:sz w:val="22"/>
          </w:rPr>
          <w:t>incidence</w:t>
        </w:r>
        <w:r w:rsidR="00981989" w:rsidRPr="00707B23">
          <w:rPr>
            <w:sz w:val="22"/>
          </w:rPr>
          <w:t xml:space="preserve"> </w:t>
        </w:r>
      </w:ins>
      <w:r w:rsidRPr="00707B23">
        <w:rPr>
          <w:sz w:val="22"/>
        </w:rPr>
        <w:t xml:space="preserve">for all </w:t>
      </w:r>
      <w:ins w:id="165" w:author="Toinét Cronjé" w:date="2022-01-29T21:12:00Z">
        <w:r w:rsidR="00981989">
          <w:rPr>
            <w:sz w:val="22"/>
          </w:rPr>
          <w:t xml:space="preserve">tested </w:t>
        </w:r>
      </w:ins>
      <w:r w:rsidRPr="00707B23">
        <w:rPr>
          <w:sz w:val="22"/>
        </w:rPr>
        <w:t xml:space="preserve">races. We </w:t>
      </w:r>
      <w:r w:rsidR="00A84FBA" w:rsidRPr="00707B23">
        <w:rPr>
          <w:sz w:val="22"/>
        </w:rPr>
        <w:t>further calculated</w:t>
      </w:r>
      <w:r w:rsidRPr="00707B23">
        <w:rPr>
          <w:sz w:val="22"/>
        </w:rPr>
        <w:t xml:space="preserve"> the ratios of the calculated average predicted incidences to the </w:t>
      </w:r>
      <w:del w:id="166" w:author="Toinét Cronjé" w:date="2022-01-29T21:13:00Z">
        <w:r w:rsidRPr="00707B23" w:rsidDel="00981989">
          <w:rPr>
            <w:sz w:val="22"/>
          </w:rPr>
          <w:delText>real-life</w:delText>
        </w:r>
      </w:del>
      <w:ins w:id="167" w:author="Toinét Cronjé" w:date="2022-01-29T21:13:00Z">
        <w:r w:rsidR="00981989">
          <w:rPr>
            <w:sz w:val="22"/>
          </w:rPr>
          <w:t>true</w:t>
        </w:r>
      </w:ins>
      <w:r w:rsidRPr="00707B23">
        <w:rPr>
          <w:sz w:val="22"/>
        </w:rPr>
        <w:t xml:space="preserve"> cumulative incidences </w:t>
      </w:r>
      <w:r w:rsidRPr="00707B23">
        <w:rPr>
          <w:b/>
          <w:sz w:val="22"/>
          <w:highlight w:val="magenta"/>
        </w:rPr>
        <w:t>Figures 2, 3 &amp; 4 (panel B)</w:t>
      </w:r>
      <w:r w:rsidRPr="00707B23">
        <w:rPr>
          <w:sz w:val="22"/>
        </w:rPr>
        <w:t xml:space="preserve">. All </w:t>
      </w:r>
      <w:del w:id="168" w:author="Toinét Cronjé" w:date="2022-01-29T21:09:00Z">
        <w:r w:rsidRPr="00707B23" w:rsidDel="00981989">
          <w:rPr>
            <w:sz w:val="22"/>
          </w:rPr>
          <w:delText xml:space="preserve">five </w:delText>
        </w:r>
      </w:del>
      <w:ins w:id="169" w:author="Toinét Cronjé" w:date="2022-01-29T21:09:00Z">
        <w:r w:rsidR="00981989">
          <w:rPr>
            <w:sz w:val="22"/>
          </w:rPr>
          <w:t>three</w:t>
        </w:r>
        <w:r w:rsidR="00981989" w:rsidRPr="00707B23">
          <w:rPr>
            <w:sz w:val="22"/>
          </w:rPr>
          <w:t xml:space="preserve"> </w:t>
        </w:r>
      </w:ins>
      <w:r w:rsidRPr="00707B23">
        <w:rPr>
          <w:sz w:val="22"/>
        </w:rPr>
        <w:t>models demonstrate</w:t>
      </w:r>
      <w:ins w:id="170" w:author="Toinét Cronjé" w:date="2022-01-29T21:13:00Z">
        <w:r w:rsidR="00981989">
          <w:rPr>
            <w:sz w:val="22"/>
          </w:rPr>
          <w:t>d</w:t>
        </w:r>
      </w:ins>
      <w:r w:rsidRPr="00707B23">
        <w:rPr>
          <w:sz w:val="22"/>
        </w:rPr>
        <w:t xml:space="preserve"> the largest overestimation of risk for non-Hispanic Whites. The ARIC model </w:t>
      </w:r>
      <w:ins w:id="171" w:author="Toinét Cronjé" w:date="2022-01-29T21:14:00Z">
        <w:r w:rsidR="00981989">
          <w:rPr>
            <w:sz w:val="22"/>
          </w:rPr>
          <w:t>delivered</w:t>
        </w:r>
      </w:ins>
      <w:del w:id="172" w:author="Toinét Cronjé" w:date="2022-01-29T21:14:00Z">
        <w:r w:rsidR="00A84FBA" w:rsidRPr="00707B23" w:rsidDel="00981989">
          <w:rPr>
            <w:sz w:val="22"/>
          </w:rPr>
          <w:delText>shows</w:delText>
        </w:r>
      </w:del>
      <w:r w:rsidRPr="00707B23">
        <w:rPr>
          <w:sz w:val="22"/>
        </w:rPr>
        <w:t xml:space="preserve"> the lowest overestimation for non-Hispanic Blacks (average ratio = 1.22 vs. 2.31 for </w:t>
      </w:r>
      <w:ins w:id="173" w:author="Toinét Cronjé" w:date="2022-01-29T21:14:00Z">
        <w:r w:rsidR="00981989">
          <w:rPr>
            <w:sz w:val="22"/>
          </w:rPr>
          <w:t xml:space="preserve">non-Hispanic </w:t>
        </w:r>
      </w:ins>
      <w:r w:rsidRPr="00707B23">
        <w:rPr>
          <w:sz w:val="22"/>
        </w:rPr>
        <w:t>White</w:t>
      </w:r>
      <w:ins w:id="174" w:author="Toinét Cronjé" w:date="2022-01-29T21:14:00Z">
        <w:r w:rsidR="00981989">
          <w:rPr>
            <w:sz w:val="22"/>
          </w:rPr>
          <w:t>s</w:t>
        </w:r>
      </w:ins>
      <w:r w:rsidRPr="00707B23">
        <w:rPr>
          <w:sz w:val="22"/>
        </w:rPr>
        <w:t>), while the San Antonio model has the lowest overestimation for Hispanics (average rat</w:t>
      </w:r>
      <w:r w:rsidR="005B5AD3" w:rsidRPr="00707B23">
        <w:rPr>
          <w:sz w:val="22"/>
        </w:rPr>
        <w:t xml:space="preserve">io = 1.87 vs. 3.45 for </w:t>
      </w:r>
      <w:ins w:id="175" w:author="Toinét Cronjé" w:date="2022-01-29T21:14:00Z">
        <w:r w:rsidR="00981989">
          <w:rPr>
            <w:sz w:val="22"/>
          </w:rPr>
          <w:t xml:space="preserve">non-Hispanic </w:t>
        </w:r>
      </w:ins>
      <w:r w:rsidR="005B5AD3" w:rsidRPr="00707B23">
        <w:rPr>
          <w:sz w:val="22"/>
        </w:rPr>
        <w:t>Whites).</w:t>
      </w:r>
    </w:p>
    <w:p w14:paraId="36326347" w14:textId="77777777" w:rsidR="006678A1" w:rsidRPr="00707B23" w:rsidRDefault="006678A1">
      <w:pPr>
        <w:spacing w:after="160" w:line="259" w:lineRule="auto"/>
      </w:pPr>
      <w:r w:rsidRPr="00707B23">
        <w:br w:type="page"/>
      </w:r>
    </w:p>
    <w:p w14:paraId="0FB85BBF" w14:textId="071C1D33"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Discussion</w:t>
      </w:r>
    </w:p>
    <w:p w14:paraId="2EA46B74" w14:textId="6820FC3E" w:rsidR="006678A1" w:rsidRPr="00707B23" w:rsidRDefault="006678A1" w:rsidP="006678A1">
      <w:pPr>
        <w:spacing w:after="160" w:line="480" w:lineRule="auto"/>
        <w:rPr>
          <w:sz w:val="22"/>
        </w:rPr>
      </w:pPr>
      <w:r w:rsidRPr="00707B23">
        <w:rPr>
          <w:sz w:val="22"/>
        </w:rPr>
        <w:t xml:space="preserve">In recent decades, algorithmic decision making has become a routine part of healthcare; simple risk scores </w:t>
      </w:r>
      <w:r w:rsidR="00CD6886" w:rsidRPr="00707B23">
        <w:rPr>
          <w:sz w:val="22"/>
        </w:rPr>
        <w:t>are routinely used to evaluate</w:t>
      </w:r>
      <w:r w:rsidRPr="00707B23">
        <w:rPr>
          <w:sz w:val="22"/>
        </w:rPr>
        <w:t xml:space="preserve"> an individual’s risk of developing a disease for most cardiometabolic outcomes, including T2D</w:t>
      </w:r>
      <w:r w:rsidR="005B5AD3" w:rsidRPr="00707B23">
        <w:rPr>
          <w:sz w:val="22"/>
        </w:rPr>
        <w:fldChar w:fldCharType="begin"/>
      </w:r>
      <w:r w:rsidR="005B5AD3"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sidRPr="00707B23">
        <w:rPr>
          <w:sz w:val="22"/>
        </w:rPr>
        <w:fldChar w:fldCharType="separate"/>
      </w:r>
      <w:r w:rsidR="005B5AD3" w:rsidRPr="00707B23">
        <w:rPr>
          <w:sz w:val="22"/>
          <w:vertAlign w:val="superscript"/>
        </w:rPr>
        <w:t>13</w:t>
      </w:r>
      <w:r w:rsidR="005B5AD3" w:rsidRPr="00707B23">
        <w:rPr>
          <w:sz w:val="22"/>
        </w:rPr>
        <w:fldChar w:fldCharType="end"/>
      </w:r>
      <w:r w:rsidRPr="00707B23">
        <w:rPr>
          <w:sz w:val="22"/>
        </w:rPr>
        <w:t>, and complex artificial intelligence-driven models are used to predict c</w:t>
      </w:r>
      <w:r w:rsidR="005B5AD3" w:rsidRPr="00707B23">
        <w:rPr>
          <w:sz w:val="22"/>
        </w:rPr>
        <w:t>ommon complications of T2D</w:t>
      </w:r>
      <w:r w:rsidR="005B5AD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 </w:instrText>
      </w:r>
      <w:r w:rsidR="0007516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5B5AD3" w:rsidRPr="00707B23">
        <w:rPr>
          <w:sz w:val="22"/>
        </w:rPr>
      </w:r>
      <w:r w:rsidR="005B5AD3" w:rsidRPr="00707B23">
        <w:rPr>
          <w:sz w:val="22"/>
        </w:rPr>
        <w:fldChar w:fldCharType="separate"/>
      </w:r>
      <w:r w:rsidR="00075163" w:rsidRPr="00707B23">
        <w:rPr>
          <w:sz w:val="22"/>
          <w:vertAlign w:val="superscript"/>
        </w:rPr>
        <w:t>32</w:t>
      </w:r>
      <w:r w:rsidR="005B5AD3" w:rsidRPr="00707B23">
        <w:rPr>
          <w:sz w:val="22"/>
        </w:rPr>
        <w:fldChar w:fldCharType="end"/>
      </w:r>
      <w:r w:rsidRPr="00707B23">
        <w:rPr>
          <w:sz w:val="22"/>
        </w:rPr>
        <w:t xml:space="preserve">. </w:t>
      </w:r>
      <w:commentRangeStart w:id="176"/>
      <w:r w:rsidRPr="00707B23">
        <w:rPr>
          <w:sz w:val="22"/>
        </w:rPr>
        <w:t>Regardless of the complexity of these algorithms</w:t>
      </w:r>
      <w:commentRangeEnd w:id="176"/>
      <w:r w:rsidR="00CD6886" w:rsidRPr="00707B23">
        <w:rPr>
          <w:rStyle w:val="CommentReference"/>
        </w:rPr>
        <w:commentReference w:id="176"/>
      </w:r>
      <w:r w:rsidRPr="00707B23">
        <w:rPr>
          <w:sz w:val="22"/>
        </w:rPr>
        <w:t>, recent examples have shown that models developed based on biased datasets, or not directly addressing data biases, will likely propagate inequ</w:t>
      </w:r>
      <w:r w:rsidR="00CD6886" w:rsidRPr="00707B23">
        <w:rPr>
          <w:sz w:val="22"/>
        </w:rPr>
        <w:t>alities into clinical decisions</w:t>
      </w:r>
      <w:r w:rsidR="005B5AD3"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sidRPr="00707B23">
        <w:rPr>
          <w:sz w:val="22"/>
        </w:rPr>
        <w:fldChar w:fldCharType="separate"/>
      </w:r>
      <w:r w:rsidR="00075163" w:rsidRPr="00707B23">
        <w:rPr>
          <w:sz w:val="22"/>
          <w:vertAlign w:val="superscript"/>
        </w:rPr>
        <w:t>23,33</w:t>
      </w:r>
      <w:r w:rsidR="005B5AD3" w:rsidRPr="00707B23">
        <w:rPr>
          <w:sz w:val="22"/>
        </w:rPr>
        <w:fldChar w:fldCharType="end"/>
      </w:r>
      <w:r w:rsidRPr="00707B23">
        <w:rPr>
          <w:sz w:val="22"/>
        </w:rPr>
        <w:t xml:space="preserve">. As a result of biased algorithmic decision making, those who were already marginalized and less represented, may encounter further obstacles in access to optimal healthcare, generating a vicious cycle.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77777777" w:rsidR="006678A1" w:rsidRPr="00707B23" w:rsidRDefault="006678A1" w:rsidP="006678A1">
      <w:pPr>
        <w:spacing w:after="160" w:line="480" w:lineRule="auto"/>
        <w:rPr>
          <w:sz w:val="22"/>
        </w:rPr>
      </w:pPr>
    </w:p>
    <w:p w14:paraId="493D7E66" w14:textId="5801EC23" w:rsidR="006678A1" w:rsidRPr="00707B23" w:rsidRDefault="006678A1" w:rsidP="006678A1">
      <w:pPr>
        <w:spacing w:after="160" w:line="480" w:lineRule="auto"/>
        <w:rPr>
          <w:sz w:val="22"/>
        </w:rPr>
      </w:pPr>
      <w:r w:rsidRPr="00707B23">
        <w:rPr>
          <w:sz w:val="22"/>
        </w:rPr>
        <w:t>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individuals who will ulti</w:t>
      </w:r>
      <w:r w:rsidR="005B5AD3" w:rsidRPr="00707B23">
        <w:rPr>
          <w:sz w:val="22"/>
        </w:rPr>
        <w:t>mately remain asymptomatic</w:t>
      </w:r>
      <w:r w:rsidR="005B5AD3" w:rsidRPr="00707B23">
        <w:rPr>
          <w:sz w:val="22"/>
        </w:rPr>
        <w:fldChar w:fldCharType="begin"/>
      </w:r>
      <w:r w:rsidR="00075163" w:rsidRPr="00707B23">
        <w:rPr>
          <w:sz w:val="22"/>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sidRPr="00707B23">
        <w:rPr>
          <w:sz w:val="22"/>
        </w:rPr>
        <w:fldChar w:fldCharType="separate"/>
      </w:r>
      <w:r w:rsidR="00075163" w:rsidRPr="00707B23">
        <w:rPr>
          <w:sz w:val="22"/>
          <w:vertAlign w:val="superscript"/>
        </w:rPr>
        <w:t>34</w:t>
      </w:r>
      <w:r w:rsidR="005B5AD3" w:rsidRPr="00707B23">
        <w:rPr>
          <w:sz w:val="22"/>
        </w:rPr>
        <w:fldChar w:fldCharType="end"/>
      </w:r>
      <w:r w:rsidRPr="00707B23">
        <w:rPr>
          <w:sz w:val="22"/>
        </w:rPr>
        <w:t xml:space="preserve">. However, in the case of T2D, the current </w:t>
      </w:r>
      <w:r w:rsidRPr="00707B23">
        <w:rPr>
          <w:sz w:val="22"/>
        </w:rPr>
        <w:lastRenderedPageBreak/>
        <w:t xml:space="preserve">consensus on preventive action largely involves non-invasive lifestyle interventions, which are less likely to pose harm to false positives compared to e.g. pharmaceutical treatment. </w:t>
      </w:r>
    </w:p>
    <w:p w14:paraId="5726E6F2" w14:textId="77777777" w:rsidR="006678A1" w:rsidRPr="00707B23" w:rsidRDefault="006678A1" w:rsidP="006678A1">
      <w:pPr>
        <w:spacing w:after="160" w:line="480" w:lineRule="auto"/>
        <w:rPr>
          <w:sz w:val="22"/>
        </w:rPr>
      </w:pPr>
    </w:p>
    <w:p w14:paraId="0A76AE3B" w14:textId="77777777" w:rsidR="006678A1" w:rsidRPr="00707B23" w:rsidRDefault="006678A1" w:rsidP="006678A1">
      <w:pPr>
        <w:spacing w:after="160" w:line="480" w:lineRule="auto"/>
        <w:rPr>
          <w:sz w:val="22"/>
        </w:rPr>
      </w:pPr>
      <w:r w:rsidRPr="00707B23">
        <w:rPr>
          <w:sz w:val="22"/>
        </w:rPr>
        <w:t>Our results show that all three tested T2D risk prediction models (Framingham Offspring Risk Score, ARIC model, and the San Antonio model) consistently demonstrate the largest risk overestimation for non-Hispanic Whites. The two models developed in racially mixed cohorts with the intent to tailor prognosis to specific racial groups (ARIC and San Antonio models)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707B23" w:rsidRDefault="006678A1" w:rsidP="006678A1">
      <w:pPr>
        <w:spacing w:after="160" w:line="480" w:lineRule="auto"/>
        <w:rPr>
          <w:sz w:val="22"/>
        </w:rPr>
      </w:pPr>
    </w:p>
    <w:p w14:paraId="4AE18ACD" w14:textId="3D20C09D" w:rsidR="006678A1" w:rsidRPr="00707B23" w:rsidRDefault="006678A1" w:rsidP="006678A1">
      <w:pPr>
        <w:spacing w:after="160" w:line="480" w:lineRule="auto"/>
        <w:rPr>
          <w:sz w:val="22"/>
        </w:rPr>
      </w:pPr>
      <w:r w:rsidRPr="00707B23">
        <w:rPr>
          <w:sz w:val="22"/>
        </w:rPr>
        <w:t xml:space="preserve">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This approach was taken when developing the </w:t>
      </w:r>
      <w:r w:rsidR="005B5AD3" w:rsidRPr="00707B23">
        <w:rPr>
          <w:sz w:val="22"/>
        </w:rPr>
        <w:t>ARIC Model</w:t>
      </w:r>
      <w:r w:rsidR="005B5AD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sidRPr="00707B23">
        <w:rPr>
          <w:sz w:val="22"/>
        </w:rPr>
        <w:fldChar w:fldCharType="separate"/>
      </w:r>
      <w:r w:rsidR="00075163" w:rsidRPr="00707B23">
        <w:rPr>
          <w:sz w:val="22"/>
          <w:vertAlign w:val="superscript"/>
        </w:rPr>
        <w:t>26</w:t>
      </w:r>
      <w:r w:rsidR="005B5AD3" w:rsidRPr="00707B23">
        <w:rPr>
          <w:sz w:val="22"/>
        </w:rPr>
        <w:fldChar w:fldCharType="end"/>
      </w:r>
      <w:r w:rsidRPr="00707B23">
        <w:rPr>
          <w:sz w:val="22"/>
        </w:rPr>
        <w:t xml:space="preserve"> that was developed in a cohort that consisted of 15% non-Hispanic Blacks</w:t>
      </w:r>
      <w:r w:rsidR="00CD6886" w:rsidRPr="00707B23">
        <w:rPr>
          <w:sz w:val="22"/>
        </w:rPr>
        <w:t xml:space="preserve"> in the US</w:t>
      </w:r>
      <w:r w:rsidRPr="00707B23">
        <w:rPr>
          <w:sz w:val="22"/>
        </w:rPr>
        <w:t xml:space="preserve">. For this model, we see marked differences in </w:t>
      </w:r>
      <w:r w:rsidR="00CD6886" w:rsidRPr="00707B23">
        <w:rPr>
          <w:sz w:val="22"/>
        </w:rPr>
        <w:t>model</w:t>
      </w:r>
      <w:r w:rsidRPr="00707B23">
        <w:rPr>
          <w:sz w:val="22"/>
        </w:rPr>
        <w:t xml:space="preserve"> performance between non-Hispanic Whites and Blacks. The second approach is to develop models in cohorts with roughly equal sample sizes across groups, resulting in models that are </w:t>
      </w:r>
      <w:r w:rsidR="004E5543" w:rsidRPr="00707B23">
        <w:rPr>
          <w:sz w:val="22"/>
        </w:rPr>
        <w:t>expected</w:t>
      </w:r>
      <w:r w:rsidRPr="00707B23">
        <w:rPr>
          <w:sz w:val="22"/>
        </w:rPr>
        <w:t xml:space="preserve"> to perform with the same confidence a</w:t>
      </w:r>
      <w:r w:rsidR="00FA1D1E" w:rsidRPr="00707B23">
        <w:rPr>
          <w:sz w:val="22"/>
        </w:rPr>
        <w:t>nd precision across groups</w:t>
      </w:r>
      <w:r w:rsidR="00CD6886" w:rsidRPr="00707B23">
        <w:rPr>
          <w:sz w:val="22"/>
        </w:rPr>
        <w:t>, but may perform less optimal for the majority</w:t>
      </w:r>
      <w:r w:rsidRPr="00707B23">
        <w:rPr>
          <w:sz w:val="22"/>
        </w:rPr>
        <w:t xml:space="preserve">. </w:t>
      </w:r>
      <w:commentRangeStart w:id="177"/>
      <w:r w:rsidRPr="00707B23">
        <w:rPr>
          <w:sz w:val="22"/>
        </w:rPr>
        <w:t xml:space="preserve">The third approach is to develop separate </w:t>
      </w:r>
      <w:commentRangeEnd w:id="177"/>
      <w:r w:rsidR="00CD6886" w:rsidRPr="00707B23">
        <w:rPr>
          <w:rStyle w:val="CommentReference"/>
        </w:rPr>
        <w:commentReference w:id="177"/>
      </w:r>
      <w:r w:rsidRPr="00707B23">
        <w:rPr>
          <w:sz w:val="22"/>
        </w:rPr>
        <w:t xml:space="preserve">models in separate </w:t>
      </w:r>
      <w:r w:rsidRPr="00707B23">
        <w:rPr>
          <w:sz w:val="22"/>
        </w:rPr>
        <w:lastRenderedPageBreak/>
        <w:t>groups. This approach was</w:t>
      </w:r>
      <w:r w:rsidR="00CD6886" w:rsidRPr="00707B23">
        <w:rPr>
          <w:sz w:val="22"/>
        </w:rPr>
        <w:t xml:space="preserve"> e.g.</w:t>
      </w:r>
      <w:r w:rsidRPr="00707B23">
        <w:rPr>
          <w:sz w:val="22"/>
        </w:rPr>
        <w:t xml:space="preserve"> taken when developing the Reynolds Risk Scores predicting 10-yrs cardiovascular disease risk, whic</w:t>
      </w:r>
      <w:r w:rsidR="00FA1D1E" w:rsidRPr="00707B23">
        <w:rPr>
          <w:sz w:val="22"/>
        </w:rPr>
        <w:t>h was done separately for women</w:t>
      </w:r>
      <w:r w:rsidR="00FA1D1E" w:rsidRPr="00707B23">
        <w:rPr>
          <w:sz w:val="22"/>
        </w:rPr>
        <w:fldChar w:fldCharType="begin"/>
      </w:r>
      <w:r w:rsidR="00075163" w:rsidRPr="00707B23">
        <w:rPr>
          <w:sz w:val="22"/>
        </w:rPr>
        <w:instrText xml:space="preserve"> ADDIN EN.CITE &lt;EndNote&gt;&lt;Cite&gt;&lt;Author&gt;Ridker&lt;/Author&gt;&lt;Year&gt;2007&lt;/Year&gt;&lt;RecNum&gt;4725&lt;/RecNum&gt;&lt;DisplayText&gt;&lt;style face="superscript"&gt;35&lt;/style&gt;&lt;/DisplayText&gt;&lt;record&gt;&lt;rec-number&gt;4725&lt;/rec-number&gt;&lt;foreign-keys&gt;&lt;key app="EN" db-id="zx5w9dv5rewze9etez3vfpxkvsv5pe9zz2x2" timestamp="1643212602"&gt;4725&lt;/key&gt;&lt;/foreign-keys&gt;&lt;ref-type name="Journal Article"&gt;17&lt;/ref-type&gt;&lt;contributors&gt;&lt;authors&gt;&lt;author&gt;Ridker, Paul M&lt;/author&gt;&lt;author&gt;Buring, Julie E&lt;/author&gt;&lt;author&gt;Rifai, Nader&lt;/author&gt;&lt;author&gt;Cook, Nancy R&lt;/author&gt;&lt;/authors&gt;&lt;/contributors&gt;&lt;titles&gt;&lt;title&gt;Development and validation of improved algorithms for the assessment of global cardiovascular risk in women: the Reynolds Risk Score&lt;/title&gt;&lt;secondary-title&gt;Jama&lt;/secondary-title&gt;&lt;/titles&gt;&lt;periodical&gt;&lt;full-title&gt;JAMA&lt;/full-title&gt;&lt;abbr-1&gt;JAMA : the journal of the American Medical Association&lt;/abbr-1&gt;&lt;/periodical&gt;&lt;pages&gt;611-619&lt;/pages&gt;&lt;volume&gt;297&lt;/volume&gt;&lt;number&gt;6&lt;/number&gt;&lt;dates&gt;&lt;year&gt;2007&lt;/year&gt;&lt;/dates&gt;&lt;isbn&gt;0098-7484&lt;/isbn&gt;&lt;urls&gt;&lt;/urls&gt;&lt;/record&gt;&lt;/Cite&gt;&lt;/EndNote&gt;</w:instrText>
      </w:r>
      <w:r w:rsidR="00FA1D1E" w:rsidRPr="00707B23">
        <w:rPr>
          <w:sz w:val="22"/>
        </w:rPr>
        <w:fldChar w:fldCharType="separate"/>
      </w:r>
      <w:r w:rsidR="00075163" w:rsidRPr="00707B23">
        <w:rPr>
          <w:sz w:val="22"/>
          <w:vertAlign w:val="superscript"/>
        </w:rPr>
        <w:t>35</w:t>
      </w:r>
      <w:r w:rsidR="00FA1D1E" w:rsidRPr="00707B23">
        <w:rPr>
          <w:sz w:val="22"/>
        </w:rPr>
        <w:fldChar w:fldCharType="end"/>
      </w:r>
      <w:r w:rsidR="00FA1D1E" w:rsidRPr="00707B23">
        <w:rPr>
          <w:sz w:val="22"/>
        </w:rPr>
        <w:t xml:space="preserve"> and men</w:t>
      </w:r>
      <w:r w:rsidR="00FA1D1E" w:rsidRPr="00707B23">
        <w:rPr>
          <w:sz w:val="22"/>
        </w:rPr>
        <w:fldChar w:fldCharType="begin"/>
      </w:r>
      <w:r w:rsidR="00075163" w:rsidRPr="00707B23">
        <w:rPr>
          <w:sz w:val="22"/>
        </w:rPr>
        <w:instrText xml:space="preserve"> ADDIN EN.CITE &lt;EndNote&gt;&lt;Cite&gt;&lt;Author&gt;Ridker&lt;/Author&gt;&lt;Year&gt;2008&lt;/Year&gt;&lt;RecNum&gt;4726&lt;/RecNum&gt;&lt;DisplayText&gt;&lt;style face="superscript"&gt;36&lt;/style&gt;&lt;/DisplayText&gt;&lt;record&gt;&lt;rec-number&gt;4726&lt;/rec-number&gt;&lt;foreign-keys&gt;&lt;key app="EN" db-id="zx5w9dv5rewze9etez3vfpxkvsv5pe9zz2x2" timestamp="1643212633"&gt;4726&lt;/key&gt;&lt;/foreign-keys&gt;&lt;ref-type name="Journal Article"&gt;17&lt;/ref-type&gt;&lt;contributors&gt;&lt;authors&gt;&lt;author&gt;Ridker, Paul M&lt;/author&gt;&lt;author&gt;Paynter, Nina P&lt;/author&gt;&lt;author&gt;Rifai, Nader&lt;/author&gt;&lt;author&gt;Gaziano, J Michael&lt;/author&gt;&lt;author&gt;Cook, Nancy R&lt;/author&gt;&lt;/authors&gt;&lt;/contributors&gt;&lt;titles&gt;&lt;title&gt;C-reactive protein and parental history improve global cardiovascular risk prediction: the Reynolds Risk Score for men&lt;/title&gt;&lt;secondary-title&gt;Circulation&lt;/secondary-title&gt;&lt;/titles&gt;&lt;periodical&gt;&lt;full-title&gt;Circulation&lt;/full-title&gt;&lt;abbr-1&gt;Circulation&lt;/abbr-1&gt;&lt;/periodical&gt;&lt;pages&gt;2243-2251&lt;/pages&gt;&lt;volume&gt;118&lt;/volume&gt;&lt;number&gt;22&lt;/number&gt;&lt;dates&gt;&lt;year&gt;2008&lt;/year&gt;&lt;/dates&gt;&lt;isbn&gt;0009-7322&lt;/isbn&gt;&lt;urls&gt;&lt;/urls&gt;&lt;/record&gt;&lt;/Cite&gt;&lt;/EndNote&gt;</w:instrText>
      </w:r>
      <w:r w:rsidR="00FA1D1E" w:rsidRPr="00707B23">
        <w:rPr>
          <w:sz w:val="22"/>
        </w:rPr>
        <w:fldChar w:fldCharType="separate"/>
      </w:r>
      <w:r w:rsidR="00075163" w:rsidRPr="00707B23">
        <w:rPr>
          <w:sz w:val="22"/>
          <w:vertAlign w:val="superscript"/>
        </w:rPr>
        <w:t>36</w:t>
      </w:r>
      <w:r w:rsidR="00FA1D1E" w:rsidRPr="00707B23">
        <w:rPr>
          <w:sz w:val="22"/>
        </w:rPr>
        <w:fldChar w:fldCharType="end"/>
      </w:r>
      <w:r w:rsidRPr="00707B23">
        <w:rPr>
          <w:sz w:val="22"/>
        </w:rPr>
        <w:t>. While both total sample size and sample size of respective groups are important considerations in the development of prediction models, societal and data biases</w:t>
      </w:r>
      <w:r w:rsidR="00D51A00" w:rsidRPr="00707B23">
        <w:rPr>
          <w:sz w:val="22"/>
        </w:rPr>
        <w:t xml:space="preserve"> (e.g. differential access to healthcare)</w:t>
      </w:r>
      <w:r w:rsidRPr="00707B23">
        <w:rPr>
          <w:sz w:val="22"/>
        </w:rPr>
        <w:t xml:space="preserve"> </w:t>
      </w:r>
      <w:r w:rsidR="00CD6886" w:rsidRPr="00707B23">
        <w:rPr>
          <w:sz w:val="22"/>
        </w:rPr>
        <w:t>may</w:t>
      </w:r>
      <w:r w:rsidRPr="00707B23">
        <w:rPr>
          <w:sz w:val="22"/>
        </w:rPr>
        <w:t xml:space="preserve"> also impact the development and subsequent performance of algorithms</w:t>
      </w:r>
      <w:r w:rsidR="00CD6886" w:rsidRPr="00707B23">
        <w:rPr>
          <w:sz w:val="22"/>
        </w:rPr>
        <w:t>, as observed before</w:t>
      </w:r>
      <w:r w:rsidR="00CD6886" w:rsidRPr="00707B23">
        <w:rPr>
          <w:sz w:val="22"/>
        </w:rPr>
        <w:fldChar w:fldCharType="begin"/>
      </w:r>
      <w:r w:rsidR="00CD6886"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sidRPr="00707B23">
        <w:rPr>
          <w:sz w:val="22"/>
        </w:rPr>
        <w:fldChar w:fldCharType="separate"/>
      </w:r>
      <w:r w:rsidR="00CD6886" w:rsidRPr="00707B23">
        <w:rPr>
          <w:sz w:val="22"/>
          <w:vertAlign w:val="superscript"/>
        </w:rPr>
        <w:t>23</w:t>
      </w:r>
      <w:r w:rsidR="00CD6886" w:rsidRPr="00707B23">
        <w:rPr>
          <w:sz w:val="22"/>
        </w:rPr>
        <w:fldChar w:fldCharType="end"/>
      </w:r>
      <w:r w:rsidRPr="00707B23">
        <w:rPr>
          <w:sz w:val="22"/>
        </w:rPr>
        <w:t xml:space="preserve">. </w:t>
      </w:r>
      <w:commentRangeStart w:id="178"/>
      <w:r w:rsidRPr="00707B23">
        <w:rPr>
          <w:sz w:val="22"/>
        </w:rPr>
        <w:t xml:space="preserve">For instance, while the San Antonio Model was developed in a </w:t>
      </w:r>
      <w:r w:rsidR="00FA1D1E" w:rsidRPr="00707B23">
        <w:rPr>
          <w:sz w:val="22"/>
        </w:rPr>
        <w:t>cohort with &gt;50% Hispanics</w:t>
      </w:r>
      <w:r w:rsidR="00FA1D1E"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sidRPr="00707B23">
        <w:rPr>
          <w:sz w:val="22"/>
        </w:rPr>
        <w:fldChar w:fldCharType="separate"/>
      </w:r>
      <w:r w:rsidR="00075163" w:rsidRPr="00707B23">
        <w:rPr>
          <w:sz w:val="22"/>
          <w:vertAlign w:val="superscript"/>
        </w:rPr>
        <w:t>27</w:t>
      </w:r>
      <w:r w:rsidR="00FA1D1E" w:rsidRPr="00707B23">
        <w:rPr>
          <w:sz w:val="22"/>
        </w:rPr>
        <w:fldChar w:fldCharType="end"/>
      </w:r>
      <w:r w:rsidRPr="00707B23">
        <w:rPr>
          <w:sz w:val="22"/>
        </w:rPr>
        <w:t>, our results remain indicative of algorithmic bias continuing to disadvantage Hispanics; despite accounting for Hispanic race in risk prediction, the model was not sufficient to capture individuals at the same rate as it does for non-Hispanic Whites.</w:t>
      </w:r>
      <w:commentRangeEnd w:id="178"/>
      <w:r w:rsidR="00D51A00" w:rsidRPr="00707B23">
        <w:rPr>
          <w:rStyle w:val="CommentReference"/>
        </w:rPr>
        <w:commentReference w:id="178"/>
      </w:r>
    </w:p>
    <w:p w14:paraId="4996B510" w14:textId="77777777" w:rsidR="006678A1" w:rsidRPr="00707B23" w:rsidRDefault="006678A1" w:rsidP="006678A1">
      <w:pPr>
        <w:spacing w:after="160" w:line="480" w:lineRule="auto"/>
        <w:rPr>
          <w:sz w:val="22"/>
        </w:rPr>
      </w:pPr>
    </w:p>
    <w:p w14:paraId="35ACF171" w14:textId="1FD8C165" w:rsidR="006678A1" w:rsidRPr="00707B23" w:rsidRDefault="006678A1" w:rsidP="006678A1">
      <w:pPr>
        <w:spacing w:after="160" w:line="480" w:lineRule="auto"/>
        <w:rPr>
          <w:sz w:val="22"/>
        </w:rPr>
      </w:pPr>
      <w:r w:rsidRPr="00707B23">
        <w:rPr>
          <w:sz w:val="22"/>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r w:rsidR="00D51A00" w:rsidRPr="00707B23">
        <w:rPr>
          <w:sz w:val="22"/>
        </w:rPr>
        <w:t>have been receiving</w:t>
      </w:r>
      <w:r w:rsidRPr="00707B23">
        <w:rPr>
          <w:sz w:val="22"/>
        </w:rPr>
        <w:t xml:space="preserve"> increasing attention and the development of toolkits for the development o</w:t>
      </w:r>
      <w:r w:rsidR="00FA1D1E" w:rsidRPr="00707B23">
        <w:rPr>
          <w:sz w:val="22"/>
        </w:rPr>
        <w:t xml:space="preserve">f fair models </w:t>
      </w:r>
      <w:r w:rsidR="00D51A00" w:rsidRPr="00707B23">
        <w:rPr>
          <w:sz w:val="22"/>
        </w:rPr>
        <w:t>have taken</w:t>
      </w:r>
      <w:r w:rsidR="00FA1D1E" w:rsidRPr="00707B23">
        <w:rPr>
          <w:sz w:val="22"/>
        </w:rPr>
        <w:t xml:space="preserve"> flight</w:t>
      </w:r>
      <w:r w:rsidR="00FA1D1E" w:rsidRPr="00707B23">
        <w:rPr>
          <w:sz w:val="22"/>
        </w:rPr>
        <w:fldChar w:fldCharType="begin"/>
      </w:r>
      <w:r w:rsidR="00075163" w:rsidRPr="00707B23">
        <w:rPr>
          <w:sz w:val="22"/>
        </w:rPr>
        <w:instrText xml:space="preserve"> ADDIN EN.CITE &lt;EndNote&gt;&lt;Cite&gt;&lt;Author&gt;Bellamy&lt;/Author&gt;&lt;Year&gt;2019&lt;/Year&gt;&lt;RecNum&gt;4311&lt;/RecNum&gt;&lt;DisplayText&gt;&lt;style face="superscript"&gt;37&lt;/style&gt;&lt;/DisplayText&gt;&lt;record&gt;&lt;rec-number&gt;4311&lt;/rec-number&gt;&lt;foreign-keys&gt;&lt;key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sidRPr="00707B23">
        <w:rPr>
          <w:sz w:val="22"/>
        </w:rPr>
        <w:fldChar w:fldCharType="separate"/>
      </w:r>
      <w:r w:rsidR="00075163" w:rsidRPr="00707B23">
        <w:rPr>
          <w:sz w:val="22"/>
          <w:vertAlign w:val="superscript"/>
        </w:rPr>
        <w:t>37</w:t>
      </w:r>
      <w:r w:rsidR="00FA1D1E" w:rsidRPr="00707B23">
        <w:rPr>
          <w:sz w:val="22"/>
        </w:rPr>
        <w:fldChar w:fldCharType="end"/>
      </w:r>
      <w:r w:rsidRPr="00707B23">
        <w:rPr>
          <w:sz w:val="22"/>
        </w:rPr>
        <w:t xml:space="preserve">. </w:t>
      </w:r>
      <w:r w:rsidR="00FB1A2E" w:rsidRPr="00707B23">
        <w:rPr>
          <w:sz w:val="22"/>
        </w:rPr>
        <w:t>It has been raised</w:t>
      </w:r>
      <w:r w:rsidRPr="00707B23">
        <w:rPr>
          <w:sz w:val="22"/>
        </w:rPr>
        <w:t xml:space="preserve"> that without the consideration of sensitive attributes (e.g. race, or other variables depending on the context such as ethnicity, sex, gender, age, presence of disabilities, etc.), it is cumbersome to correct for data biases,</w:t>
      </w:r>
      <w:r w:rsidR="00FB1A2E" w:rsidRPr="00707B23">
        <w:rPr>
          <w:sz w:val="22"/>
        </w:rPr>
        <w:t xml:space="preserve"> and thus, develop fair models</w:t>
      </w:r>
      <w:r w:rsidR="00573A0D" w:rsidRPr="00707B23">
        <w:rPr>
          <w:sz w:val="22"/>
        </w:rPr>
        <w:fldChar w:fldCharType="begin"/>
      </w:r>
      <w:r w:rsidR="00573A0D" w:rsidRPr="00707B23">
        <w:rPr>
          <w:sz w:val="22"/>
        </w:rPr>
        <w:instrText xml:space="preserve"> ADDIN EN.CITE &lt;EndNote&gt;&lt;Cite&gt;&lt;Author&gt;Zliobaite&lt;/Author&gt;&lt;Year&gt;2017&lt;/Year&gt;&lt;RecNum&gt;4740&lt;/RecNum&gt;&lt;DisplayText&gt;&lt;style face="superscript"&gt;38&lt;/style&gt;&lt;/DisplayText&gt;&lt;record&gt;&lt;rec-number&gt;4740&lt;/rec-number&gt;&lt;foreign-keys&gt;&lt;key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sidRPr="00707B23">
        <w:rPr>
          <w:sz w:val="22"/>
        </w:rPr>
        <w:fldChar w:fldCharType="separate"/>
      </w:r>
      <w:r w:rsidR="00573A0D" w:rsidRPr="00707B23">
        <w:rPr>
          <w:sz w:val="22"/>
          <w:vertAlign w:val="superscript"/>
        </w:rPr>
        <w:t>38</w:t>
      </w:r>
      <w:r w:rsidR="00573A0D" w:rsidRPr="00707B23">
        <w:rPr>
          <w:sz w:val="22"/>
        </w:rPr>
        <w:fldChar w:fldCharType="end"/>
      </w:r>
      <w:r w:rsidRPr="00707B23">
        <w:rPr>
          <w:sz w:val="22"/>
        </w:rPr>
        <w:t xml:space="preserve">. However, the inclusion of race as a feature in predictive models has been at the </w:t>
      </w:r>
      <w:r w:rsidR="00FA1D1E" w:rsidRPr="00707B23">
        <w:rPr>
          <w:sz w:val="22"/>
        </w:rPr>
        <w:t>center of academic debate</w:t>
      </w:r>
      <w:r w:rsidR="00FA1D1E"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 </w:instrText>
      </w:r>
      <w:r w:rsidR="00075163"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FA1D1E" w:rsidRPr="00707B23">
        <w:rPr>
          <w:sz w:val="22"/>
        </w:rPr>
      </w:r>
      <w:r w:rsidR="00FA1D1E" w:rsidRPr="00707B23">
        <w:rPr>
          <w:sz w:val="22"/>
        </w:rPr>
        <w:fldChar w:fldCharType="separate"/>
      </w:r>
      <w:r w:rsidR="00075163" w:rsidRPr="00707B23">
        <w:rPr>
          <w:sz w:val="22"/>
          <w:vertAlign w:val="superscript"/>
        </w:rPr>
        <w:t>16,18,21</w:t>
      </w:r>
      <w:r w:rsidR="00FA1D1E" w:rsidRPr="00707B23">
        <w:rPr>
          <w:sz w:val="22"/>
        </w:rPr>
        <w:fldChar w:fldCharType="end"/>
      </w:r>
      <w:r w:rsidRPr="00707B23">
        <w:rPr>
          <w:sz w:val="22"/>
        </w:rPr>
        <w:t>. For instance, the vast majority of clinical prediction models for cardiovascular diseases do not include race in the ass</w:t>
      </w:r>
      <w:r w:rsidR="00FA1D1E" w:rsidRPr="00707B23">
        <w:rPr>
          <w:sz w:val="22"/>
        </w:rPr>
        <w:t>essment of individual risk</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Arguments for the omission of these sensitive attributes are that racial discrimination can potentially be reinforced with the addition of race in the models (i.e. racial profiling), and that there is only weak evidence for genetic or biologica</w:t>
      </w:r>
      <w:r w:rsidR="0086567D" w:rsidRPr="00707B23">
        <w:rPr>
          <w:sz w:val="22"/>
        </w:rPr>
        <w:t>l differences across races</w:t>
      </w:r>
      <w:r w:rsidR="0086567D"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sidRPr="00707B23">
        <w:rPr>
          <w:sz w:val="22"/>
        </w:rPr>
        <w:fldChar w:fldCharType="separate"/>
      </w:r>
      <w:r w:rsidR="00075163" w:rsidRPr="00707B23">
        <w:rPr>
          <w:sz w:val="22"/>
          <w:vertAlign w:val="superscript"/>
        </w:rPr>
        <w:t>19</w:t>
      </w:r>
      <w:r w:rsidR="0086567D" w:rsidRPr="00707B23">
        <w:rPr>
          <w:sz w:val="22"/>
        </w:rPr>
        <w:fldChar w:fldCharType="end"/>
      </w:r>
      <w:r w:rsidRPr="00707B23">
        <w:rPr>
          <w:sz w:val="22"/>
        </w:rPr>
        <w:t>. Additionally, researchers have expressed concern that race insertion might create risks of falsely interpreting racial inequities as immutable facts rather than disparities</w:t>
      </w:r>
      <w:r w:rsidR="0086567D" w:rsidRPr="00707B23">
        <w:rPr>
          <w:sz w:val="22"/>
        </w:rPr>
        <w:t xml:space="preserve"> that require intervention</w:t>
      </w:r>
      <w:r w:rsidR="0086567D" w:rsidRPr="00707B23">
        <w:rPr>
          <w:sz w:val="22"/>
        </w:rPr>
        <w:fldChar w:fldCharType="begin"/>
      </w:r>
      <w:r w:rsidR="00075163" w:rsidRPr="00707B23">
        <w:rPr>
          <w:sz w:val="22"/>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sidRPr="00707B23">
        <w:rPr>
          <w:sz w:val="22"/>
        </w:rPr>
        <w:fldChar w:fldCharType="separate"/>
      </w:r>
      <w:r w:rsidR="00075163" w:rsidRPr="00707B23">
        <w:rPr>
          <w:sz w:val="22"/>
          <w:vertAlign w:val="superscript"/>
        </w:rPr>
        <w:t>17,20</w:t>
      </w:r>
      <w:r w:rsidR="0086567D" w:rsidRPr="00707B23">
        <w:rPr>
          <w:sz w:val="22"/>
        </w:rPr>
        <w:fldChar w:fldCharType="end"/>
      </w:r>
      <w:r w:rsidRPr="00707B23">
        <w:rPr>
          <w:sz w:val="22"/>
        </w:rPr>
        <w:t xml:space="preserve">. </w:t>
      </w:r>
    </w:p>
    <w:p w14:paraId="46B75298" w14:textId="77777777" w:rsidR="006678A1" w:rsidRPr="00707B23" w:rsidRDefault="006678A1" w:rsidP="006678A1">
      <w:pPr>
        <w:spacing w:after="160" w:line="480" w:lineRule="auto"/>
        <w:rPr>
          <w:sz w:val="22"/>
        </w:rPr>
      </w:pPr>
    </w:p>
    <w:p w14:paraId="01E86332" w14:textId="7E98D84F" w:rsidR="006678A1" w:rsidRPr="00707B23" w:rsidRDefault="006678A1" w:rsidP="006678A1">
      <w:pPr>
        <w:spacing w:after="160" w:line="480" w:lineRule="auto"/>
        <w:rPr>
          <w:sz w:val="22"/>
        </w:rPr>
      </w:pPr>
      <w:r w:rsidRPr="00707B23">
        <w:rPr>
          <w:sz w:val="22"/>
        </w:rPr>
        <w:lastRenderedPageBreak/>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sidRPr="00707B23">
        <w:rPr>
          <w:sz w:val="22"/>
        </w:rPr>
        <w:t>vention, at the right time</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The exclusion of race from algorithms may lead to differential external validity and potentially harmful decision making, as models may fail to account for diffe</w:t>
      </w:r>
      <w:r w:rsidR="003C5C04" w:rsidRPr="00707B23">
        <w:rPr>
          <w:sz w:val="22"/>
        </w:rPr>
        <w:t>rential risk across groups</w:t>
      </w:r>
      <w:r w:rsidR="003C5C04"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sidRPr="00707B23">
        <w:rPr>
          <w:sz w:val="22"/>
        </w:rPr>
        <w:fldChar w:fldCharType="separate"/>
      </w:r>
      <w:r w:rsidR="00075163" w:rsidRPr="00707B23">
        <w:rPr>
          <w:sz w:val="22"/>
          <w:vertAlign w:val="superscript"/>
        </w:rPr>
        <w:t>19</w:t>
      </w:r>
      <w:r w:rsidR="003C5C04" w:rsidRPr="00707B23">
        <w:rPr>
          <w:sz w:val="22"/>
        </w:rPr>
        <w:fldChar w:fldCharType="end"/>
      </w:r>
      <w:r w:rsidRPr="00707B23">
        <w:rPr>
          <w:sz w:val="22"/>
        </w:rPr>
        <w:t xml:space="preserve">. </w:t>
      </w:r>
      <w:commentRangeStart w:id="179"/>
      <w:r w:rsidRPr="00707B23">
        <w:rPr>
          <w:sz w:val="22"/>
        </w:rPr>
        <w:t>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sidRPr="00707B23">
        <w:rPr>
          <w:sz w:val="22"/>
        </w:rPr>
        <w:t>s clinical endpoin</w:t>
      </w:r>
      <w:commentRangeEnd w:id="179"/>
      <w:r w:rsidR="00D51A00" w:rsidRPr="00707B23">
        <w:rPr>
          <w:rStyle w:val="CommentReference"/>
        </w:rPr>
        <w:commentReference w:id="179"/>
      </w:r>
      <w:r w:rsidR="003C5C04" w:rsidRPr="00707B23">
        <w:rPr>
          <w:sz w:val="22"/>
        </w:rPr>
        <w:t>ts</w:t>
      </w:r>
      <w:r w:rsidR="003C5C04" w:rsidRPr="00707B23">
        <w:rPr>
          <w:sz w:val="22"/>
        </w:rPr>
        <w:fldChar w:fldCharType="begin"/>
      </w:r>
      <w:r w:rsidR="00075163" w:rsidRPr="00707B23">
        <w:rPr>
          <w:sz w:val="22"/>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sidRPr="00707B23">
        <w:rPr>
          <w:sz w:val="22"/>
        </w:rPr>
        <w:fldChar w:fldCharType="separate"/>
      </w:r>
      <w:r w:rsidR="00075163" w:rsidRPr="00707B23">
        <w:rPr>
          <w:sz w:val="22"/>
          <w:vertAlign w:val="superscript"/>
        </w:rPr>
        <w:t>20,21</w:t>
      </w:r>
      <w:r w:rsidR="003C5C04" w:rsidRPr="00707B23">
        <w:rPr>
          <w:sz w:val="22"/>
        </w:rPr>
        <w:fldChar w:fldCharType="end"/>
      </w:r>
      <w:r w:rsidRPr="00707B23">
        <w:rPr>
          <w:sz w:val="22"/>
        </w:rPr>
        <w:t xml:space="preserve">. Thus, it is crucial for future studies to investigate complex diseases through </w:t>
      </w:r>
      <w:r w:rsidR="003C5C04" w:rsidRPr="00707B23">
        <w:rPr>
          <w:sz w:val="22"/>
        </w:rPr>
        <w:t>a ‘structural racism lens’</w:t>
      </w:r>
      <w:r w:rsidR="003C5C04" w:rsidRPr="00707B23">
        <w:rPr>
          <w:sz w:val="22"/>
        </w:rPr>
        <w:fldChar w:fldCharType="begin"/>
      </w:r>
      <w:r w:rsidR="00573A0D" w:rsidRPr="00707B23">
        <w:rPr>
          <w:sz w:val="22"/>
        </w:rPr>
        <w:instrText xml:space="preserve"> ADDIN EN.CITE &lt;EndNote&gt;&lt;Cite&gt;&lt;Author&gt;Adkins-Jackson&lt;/Author&gt;&lt;Year&gt;2021&lt;/Year&gt;&lt;RecNum&gt;4733&lt;/RecNum&gt;&lt;DisplayText&gt;&lt;style face="superscript"&gt;39,40&lt;/style&gt;&lt;/DisplayText&gt;&lt;record&gt;&lt;rec-number&gt;4733&lt;/rec-number&gt;&lt;foreign-keys&gt;&lt;key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sidRPr="00707B23">
        <w:rPr>
          <w:sz w:val="22"/>
        </w:rPr>
        <w:fldChar w:fldCharType="separate"/>
      </w:r>
      <w:r w:rsidR="00573A0D" w:rsidRPr="00707B23">
        <w:rPr>
          <w:sz w:val="22"/>
          <w:vertAlign w:val="superscript"/>
        </w:rPr>
        <w:t>39,40</w:t>
      </w:r>
      <w:r w:rsidR="003C5C04" w:rsidRPr="00707B23">
        <w:rPr>
          <w:sz w:val="22"/>
        </w:rPr>
        <w:fldChar w:fldCharType="end"/>
      </w:r>
      <w:r w:rsidRPr="00707B23">
        <w:rPr>
          <w:sz w:val="22"/>
        </w:rPr>
        <w:t xml:space="preserve"> and disentangle causal relationships between various socioeconomic factors, human physiology, and outcomes, in pursuit of identifying the most appropriate candidate features for predictive modeling. </w:t>
      </w:r>
    </w:p>
    <w:p w14:paraId="4B321DB3" w14:textId="77777777" w:rsidR="006678A1" w:rsidRPr="00707B23" w:rsidRDefault="006678A1" w:rsidP="006678A1">
      <w:pPr>
        <w:spacing w:after="160" w:line="480" w:lineRule="auto"/>
        <w:rPr>
          <w:sz w:val="22"/>
        </w:rPr>
      </w:pPr>
    </w:p>
    <w:p w14:paraId="5CAA4022" w14:textId="2CE0115C" w:rsidR="006678A1" w:rsidRPr="00707B23" w:rsidRDefault="00D51A00" w:rsidP="006678A1">
      <w:pPr>
        <w:spacing w:after="160" w:line="480" w:lineRule="auto"/>
        <w:rPr>
          <w:sz w:val="22"/>
        </w:rPr>
      </w:pPr>
      <w:commentRangeStart w:id="180"/>
      <w:r w:rsidRPr="00707B23">
        <w:rPr>
          <w:sz w:val="22"/>
        </w:rPr>
        <w:t xml:space="preserve">Based on these findings, we suggest that any </w:t>
      </w:r>
      <w:commentRangeEnd w:id="180"/>
      <w:r w:rsidRPr="00707B23">
        <w:rPr>
          <w:rStyle w:val="CommentReference"/>
        </w:rPr>
        <w:commentReference w:id="180"/>
      </w:r>
      <w:r w:rsidRPr="00707B23">
        <w:rPr>
          <w:sz w:val="22"/>
        </w:rPr>
        <w:t>published and/or candidate diagnostic or prognostic models should demonstrate algorithmic fairness before adoption in healthcare, e.g. via a systematic comparison of 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keep propagating into clinical decisions. Thus, we call for medical journals to recommend reporting criteria related to the fairness of novel predictive algorithms</w:t>
      </w:r>
      <w:r w:rsidR="006678A1" w:rsidRPr="00707B23">
        <w:rPr>
          <w:sz w:val="22"/>
        </w:rPr>
        <w:t>. While numerous toolkits, checklists and governance frameworks have b</w:t>
      </w:r>
      <w:r w:rsidR="003C5C04" w:rsidRPr="00707B23">
        <w:rPr>
          <w:sz w:val="22"/>
        </w:rPr>
        <w:t>een developed on the topic</w:t>
      </w:r>
      <w:r w:rsidR="003C5C04" w:rsidRPr="00707B23">
        <w:rPr>
          <w:sz w:val="22"/>
        </w:rPr>
        <w:fldChar w:fldCharType="begin"/>
      </w:r>
      <w:r w:rsidR="00573A0D" w:rsidRPr="00707B23">
        <w:rPr>
          <w:sz w:val="22"/>
        </w:rPr>
        <w:instrText xml:space="preserve"> ADDIN EN.CITE &lt;EndNote&gt;&lt;Cite&gt;&lt;Author&gt;Madaio&lt;/Author&gt;&lt;Year&gt;2020&lt;/Year&gt;&lt;RecNum&gt;4735&lt;/RecNum&gt;&lt;DisplayText&gt;&lt;style face="superscript"&gt;41&lt;/style&gt;&lt;/DisplayText&gt;&lt;record&gt;&lt;rec-number&gt;4735&lt;/rec-number&gt;&lt;foreign-keys&gt;&lt;key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sidRPr="00707B23">
        <w:rPr>
          <w:sz w:val="22"/>
        </w:rPr>
        <w:fldChar w:fldCharType="separate"/>
      </w:r>
      <w:r w:rsidR="00573A0D" w:rsidRPr="00707B23">
        <w:rPr>
          <w:sz w:val="22"/>
          <w:vertAlign w:val="superscript"/>
        </w:rPr>
        <w:t>41</w:t>
      </w:r>
      <w:r w:rsidR="003C5C04" w:rsidRPr="00707B23">
        <w:rPr>
          <w:sz w:val="22"/>
        </w:rPr>
        <w:fldChar w:fldCharType="end"/>
      </w:r>
      <w:r w:rsidR="006678A1" w:rsidRPr="00707B23">
        <w:rPr>
          <w:sz w:val="22"/>
        </w:rPr>
        <w:t xml:space="preserve">,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w:t>
      </w:r>
      <w:r w:rsidR="006678A1" w:rsidRPr="00707B23">
        <w:rPr>
          <w:sz w:val="22"/>
        </w:rPr>
        <w:lastRenderedPageBreak/>
        <w:t>models (e.g. cutoffs, simple risk scores, or complex algorithms) in clinical practice consider fairness a decisive factor.</w:t>
      </w:r>
    </w:p>
    <w:p w14:paraId="0A6B3C9C" w14:textId="77777777" w:rsidR="006678A1" w:rsidRPr="00707B23" w:rsidRDefault="006678A1" w:rsidP="006678A1">
      <w:pPr>
        <w:spacing w:after="160" w:line="480" w:lineRule="auto"/>
        <w:rPr>
          <w:sz w:val="22"/>
        </w:rPr>
      </w:pPr>
    </w:p>
    <w:p w14:paraId="1469F2FD" w14:textId="77777777" w:rsidR="00D51A00" w:rsidRPr="00707B23" w:rsidRDefault="006678A1" w:rsidP="00D51A00">
      <w:pPr>
        <w:spacing w:after="160" w:line="480" w:lineRule="auto"/>
        <w:rPr>
          <w:sz w:val="22"/>
        </w:rPr>
      </w:pPr>
      <w:r w:rsidRPr="00707B23">
        <w:rPr>
          <w:sz w:val="22"/>
        </w:rPr>
        <w:t>Our study needs to be considered under some limitations. First, the predictive performance of the models could not be assessed in terms of discrimination and calibration as in their</w:t>
      </w:r>
      <w:r w:rsidR="003C5C04" w:rsidRPr="00707B23">
        <w:rPr>
          <w:sz w:val="22"/>
        </w:rPr>
        <w:t xml:space="preserve"> traditional reported form</w:t>
      </w:r>
      <w:r w:rsidRPr="00707B23">
        <w:rPr>
          <w:sz w:val="22"/>
        </w:rPr>
        <w:t xml:space="preserve">.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w:t>
      </w:r>
      <w:r w:rsidR="00D51A00" w:rsidRPr="00707B23">
        <w:rPr>
          <w:sz w:val="22"/>
        </w:rPr>
        <w:t xml:space="preserve">across racial groups. </w:t>
      </w:r>
    </w:p>
    <w:p w14:paraId="3F9B8AAF" w14:textId="77777777" w:rsidR="00D51A00" w:rsidRPr="00707B23" w:rsidRDefault="00D51A00" w:rsidP="00D51A00">
      <w:pPr>
        <w:spacing w:after="160" w:line="480" w:lineRule="auto"/>
        <w:rPr>
          <w:sz w:val="22"/>
        </w:rPr>
      </w:pPr>
      <w:r w:rsidRPr="00707B23">
        <w:rPr>
          <w:sz w:val="22"/>
        </w:rPr>
        <w:t>Second, we caution against an interpretation of the trend over time in the estimated predictive performance, as changes in observed incidence over time were merely due to changes in case detection. If the case detection was skewed in different directions across racial groups (i.e. differential measurement error), then the disparities we showed in terms of over- and underestimation could be either exaggerated or attenuated. Yet, current national data of diagnosed/undiagnosed T2D indicate no remarkable differential detection</w:t>
      </w:r>
      <w:r w:rsidRPr="00707B23">
        <w:rPr>
          <w:sz w:val="22"/>
        </w:rPr>
        <w:fldChar w:fldCharType="begin"/>
      </w:r>
      <w:r w:rsidRPr="00707B23">
        <w:rPr>
          <w:sz w:val="22"/>
        </w:rPr>
        <w:instrText xml:space="preserve"> ADDIN EN.CITE &lt;EndNote&gt;&lt;Cite&gt;&lt;Author&gt;Prevention&lt;/Author&gt;&lt;RecNum&gt;4736&lt;/RecNum&gt;&lt;DisplayText&gt;&lt;style face="superscript"&gt;42&lt;/style&gt;&lt;/DisplayText&gt;&lt;record&gt;&lt;rec-number&gt;4736&lt;/rec-number&gt;&lt;foreign-keys&gt;&lt;key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Pr="00707B23">
        <w:rPr>
          <w:sz w:val="22"/>
        </w:rPr>
        <w:fldChar w:fldCharType="separate"/>
      </w:r>
      <w:r w:rsidRPr="00707B23">
        <w:rPr>
          <w:sz w:val="22"/>
          <w:vertAlign w:val="superscript"/>
        </w:rPr>
        <w:t>42</w:t>
      </w:r>
      <w:r w:rsidRPr="00707B23">
        <w:rPr>
          <w:sz w:val="22"/>
        </w:rPr>
        <w:fldChar w:fldCharType="end"/>
      </w:r>
      <w:r w:rsidRPr="00707B23">
        <w:rPr>
          <w:sz w:val="22"/>
        </w:rPr>
        <w:t xml:space="preserve"> and this is considered less of a concern. </w:t>
      </w:r>
    </w:p>
    <w:p w14:paraId="055BA215" w14:textId="77777777" w:rsidR="00D51A00" w:rsidRPr="00707B23" w:rsidRDefault="00D51A00" w:rsidP="00D51A00">
      <w:pPr>
        <w:spacing w:after="160" w:line="480" w:lineRule="auto"/>
        <w:rPr>
          <w:sz w:val="22"/>
        </w:rPr>
      </w:pPr>
      <w:r w:rsidRPr="00707B23">
        <w:rPr>
          <w:sz w:val="22"/>
        </w:rPr>
        <w:t>Third</w:t>
      </w:r>
      <w:r w:rsidR="006678A1" w:rsidRPr="00707B23">
        <w:rPr>
          <w:sz w:val="22"/>
        </w:rPr>
        <w:t>, the complex survey design of NHANES complicated the estimation procedure in the presence of missing item responses. To address this issue, we performed multiple imputation, while including the sampling weight</w:t>
      </w:r>
      <w:r w:rsidR="003C5C04" w:rsidRPr="00707B23">
        <w:rPr>
          <w:sz w:val="22"/>
        </w:rPr>
        <w:t>s in the imputation models</w:t>
      </w:r>
      <w:r w:rsidR="003C5C04"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sidRPr="00707B23">
        <w:rPr>
          <w:sz w:val="22"/>
        </w:rPr>
        <w:fldChar w:fldCharType="separate"/>
      </w:r>
      <w:r w:rsidR="00075163" w:rsidRPr="00707B23">
        <w:rPr>
          <w:sz w:val="22"/>
          <w:vertAlign w:val="superscript"/>
        </w:rPr>
        <w:t>30</w:t>
      </w:r>
      <w:r w:rsidR="003C5C04" w:rsidRPr="00707B23">
        <w:rPr>
          <w:sz w:val="22"/>
        </w:rPr>
        <w:fldChar w:fldCharType="end"/>
      </w:r>
      <w:r w:rsidR="006678A1" w:rsidRPr="00707B23">
        <w:rPr>
          <w:sz w:val="22"/>
        </w:rPr>
        <w:t>, and using random forest models to allow for complex interactions and non-</w:t>
      </w:r>
      <w:r w:rsidR="003C5C04" w:rsidRPr="00707B23">
        <w:rPr>
          <w:sz w:val="22"/>
        </w:rPr>
        <w:t>linearities to be captured</w:t>
      </w:r>
      <w:r w:rsidR="003C5C04" w:rsidRPr="00707B23">
        <w:rPr>
          <w:sz w:val="22"/>
        </w:rPr>
        <w:fldChar w:fldCharType="begin"/>
      </w:r>
      <w:r w:rsidR="00573A0D" w:rsidRPr="00707B23">
        <w:rPr>
          <w:sz w:val="22"/>
        </w:rPr>
        <w:instrText xml:space="preserve"> ADDIN EN.CITE &lt;EndNote&gt;&lt;Cite&gt;&lt;Author&gt;Shah&lt;/Author&gt;&lt;Year&gt;2014&lt;/Year&gt;&lt;RecNum&gt;4737&lt;/RecNum&gt;&lt;DisplayText&gt;&lt;style face="superscript"&gt;43&lt;/style&gt;&lt;/DisplayText&gt;&lt;record&gt;&lt;rec-number&gt;4737&lt;/rec-number&gt;&lt;foreign-keys&gt;&lt;key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sidRPr="00707B23">
        <w:rPr>
          <w:sz w:val="22"/>
        </w:rPr>
        <w:fldChar w:fldCharType="separate"/>
      </w:r>
      <w:r w:rsidR="00573A0D" w:rsidRPr="00707B23">
        <w:rPr>
          <w:sz w:val="22"/>
          <w:vertAlign w:val="superscript"/>
        </w:rPr>
        <w:t>43</w:t>
      </w:r>
      <w:r w:rsidR="003C5C04" w:rsidRPr="00707B23">
        <w:rPr>
          <w:sz w:val="22"/>
        </w:rPr>
        <w:fldChar w:fldCharType="end"/>
      </w:r>
      <w:r w:rsidR="006678A1" w:rsidRPr="00707B23">
        <w:rPr>
          <w:sz w:val="22"/>
        </w:rPr>
        <w:t xml:space="preserve">. Fourth, the three models that we examined in this report were developed in older populations compared to the NHANES samples that we used in this analysis. We </w:t>
      </w:r>
      <w:r w:rsidR="006678A1" w:rsidRPr="00707B23">
        <w:rPr>
          <w:sz w:val="22"/>
        </w:rPr>
        <w:lastRenderedPageBreak/>
        <w:t xml:space="preserve">believe that this would result in lower fidelity predictions for individuals, but would not impact our main results which are solely based on average predicted incidences by racial groups. </w:t>
      </w:r>
    </w:p>
    <w:p w14:paraId="4F00E17F" w14:textId="449AE54D" w:rsidR="006678A1" w:rsidRPr="00707B23" w:rsidRDefault="006678A1" w:rsidP="00D51A00">
      <w:pPr>
        <w:spacing w:after="160" w:line="480" w:lineRule="auto"/>
        <w:rPr>
          <w:sz w:val="22"/>
        </w:rPr>
      </w:pPr>
      <w:r w:rsidRPr="00707B23">
        <w:rPr>
          <w:sz w:val="22"/>
        </w:rPr>
        <w:t>Last, we acknowledge that a large number of T2D models are available and it would be possible to extend our list. Here we selected widely known models developed in the US, but future reports could possibly include a wider r</w:t>
      </w:r>
      <w:r w:rsidR="0088378C" w:rsidRPr="00707B23">
        <w:rPr>
          <w:sz w:val="22"/>
        </w:rPr>
        <w:t>ange of models for testing</w:t>
      </w:r>
      <w:r w:rsidRPr="00707B23">
        <w:rPr>
          <w:sz w:val="22"/>
        </w:rPr>
        <w:t>.</w:t>
      </w:r>
    </w:p>
    <w:p w14:paraId="6FD7A125" w14:textId="77777777" w:rsidR="006678A1" w:rsidRPr="00707B23" w:rsidRDefault="006678A1" w:rsidP="006678A1">
      <w:pPr>
        <w:spacing w:after="160" w:line="480" w:lineRule="auto"/>
        <w:rPr>
          <w:sz w:val="22"/>
        </w:rPr>
      </w:pPr>
      <w:r w:rsidRPr="00707B23">
        <w:rPr>
          <w:sz w:val="22"/>
        </w:rPr>
        <w:t xml:space="preserve"> </w:t>
      </w:r>
    </w:p>
    <w:p w14:paraId="3E4E0ABE" w14:textId="14F1660C" w:rsidR="006678A1" w:rsidRPr="00707B23" w:rsidRDefault="006678A1" w:rsidP="006678A1">
      <w:pPr>
        <w:spacing w:after="160" w:line="480" w:lineRule="auto"/>
        <w:rPr>
          <w:sz w:val="22"/>
        </w:rPr>
      </w:pPr>
      <w:r w:rsidRPr="00707B23">
        <w:rPr>
          <w:sz w:val="22"/>
        </w:rPr>
        <w:t xml:space="preserve">In conclusion, our study shows that prognostic T2D prediction models currently available for adoption in healthcare are likely wrought with </w:t>
      </w:r>
      <w:r w:rsidR="00D51A00" w:rsidRPr="00707B23">
        <w:rPr>
          <w:sz w:val="22"/>
        </w:rPr>
        <w:t>racial</w:t>
      </w:r>
      <w:r w:rsidRPr="00707B23">
        <w:rPr>
          <w:sz w:val="22"/>
        </w:rPr>
        <w:t xml:space="preserve"> bias, which in turn is likely to </w:t>
      </w:r>
      <w:r w:rsidR="00D51A00" w:rsidRPr="00707B23">
        <w:rPr>
          <w:sz w:val="22"/>
        </w:rPr>
        <w:t>create persistent inequalities by</w:t>
      </w:r>
      <w:r w:rsidRPr="00707B23">
        <w:rPr>
          <w:sz w:val="22"/>
        </w:rPr>
        <w:t xml:space="preserve">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707B23" w:rsidRDefault="006678A1" w:rsidP="006678A1">
      <w:pPr>
        <w:spacing w:after="160" w:line="480" w:lineRule="auto"/>
        <w:rPr>
          <w:sz w:val="22"/>
        </w:rPr>
      </w:pPr>
    </w:p>
    <w:p w14:paraId="10E94A83" w14:textId="04774FD4" w:rsidR="006678A1" w:rsidRPr="00707B23" w:rsidRDefault="006678A1" w:rsidP="006678A1">
      <w:pPr>
        <w:spacing w:after="160" w:line="480" w:lineRule="auto"/>
      </w:pPr>
    </w:p>
    <w:p w14:paraId="7B5057CF" w14:textId="66BC3BC7"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t>Acknowledgements</w:t>
      </w:r>
    </w:p>
    <w:p w14:paraId="5445A559" w14:textId="77777777" w:rsidR="006678A1" w:rsidRPr="00707B23" w:rsidRDefault="006678A1" w:rsidP="006678A1">
      <w:pPr>
        <w:spacing w:after="160" w:line="480" w:lineRule="auto"/>
        <w:rPr>
          <w:b/>
          <w:sz w:val="22"/>
        </w:rPr>
      </w:pPr>
      <w:r w:rsidRPr="00707B23">
        <w:rPr>
          <w:b/>
          <w:sz w:val="22"/>
        </w:rPr>
        <w:t>Author contributions</w:t>
      </w:r>
    </w:p>
    <w:p w14:paraId="05EEB567" w14:textId="352133B4" w:rsidR="006678A1" w:rsidRPr="00707B23" w:rsidRDefault="006678A1" w:rsidP="006678A1">
      <w:pPr>
        <w:spacing w:after="160" w:line="480" w:lineRule="auto"/>
        <w:rPr>
          <w:sz w:val="22"/>
        </w:rPr>
      </w:pPr>
      <w:r w:rsidRPr="00707B23">
        <w:rPr>
          <w:sz w:val="22"/>
        </w:rPr>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sidRPr="00707B23">
        <w:rPr>
          <w:sz w:val="22"/>
        </w:rPr>
        <w:t>d the final, submitted version.</w:t>
      </w:r>
    </w:p>
    <w:p w14:paraId="31B1ECE3" w14:textId="77777777" w:rsidR="006678A1" w:rsidRPr="00707B23" w:rsidRDefault="006678A1" w:rsidP="006678A1">
      <w:pPr>
        <w:spacing w:after="160" w:line="480" w:lineRule="auto"/>
        <w:rPr>
          <w:b/>
          <w:sz w:val="22"/>
        </w:rPr>
      </w:pPr>
      <w:r w:rsidRPr="00707B23">
        <w:rPr>
          <w:b/>
          <w:sz w:val="22"/>
        </w:rPr>
        <w:t>Declaration of interests</w:t>
      </w:r>
    </w:p>
    <w:p w14:paraId="619D2F8D" w14:textId="2470D320" w:rsidR="006678A1" w:rsidRPr="00707B23" w:rsidRDefault="006678A1" w:rsidP="006678A1">
      <w:pPr>
        <w:spacing w:after="160" w:line="480" w:lineRule="auto"/>
        <w:rPr>
          <w:sz w:val="22"/>
        </w:rPr>
      </w:pPr>
      <w:r w:rsidRPr="00707B23">
        <w:rPr>
          <w:sz w:val="22"/>
        </w:rPr>
        <w:t>The authors d</w:t>
      </w:r>
      <w:r w:rsidR="004E5543" w:rsidRPr="00707B23">
        <w:rPr>
          <w:sz w:val="22"/>
        </w:rPr>
        <w:t>eclare no conflict of interest.</w:t>
      </w:r>
    </w:p>
    <w:p w14:paraId="66362F67" w14:textId="77777777" w:rsidR="006678A1" w:rsidRPr="00707B23" w:rsidRDefault="006678A1" w:rsidP="006678A1">
      <w:pPr>
        <w:spacing w:after="160" w:line="480" w:lineRule="auto"/>
        <w:rPr>
          <w:b/>
          <w:sz w:val="22"/>
        </w:rPr>
      </w:pPr>
      <w:r w:rsidRPr="00707B23">
        <w:rPr>
          <w:b/>
          <w:sz w:val="22"/>
        </w:rPr>
        <w:t>Data availability statement</w:t>
      </w:r>
    </w:p>
    <w:p w14:paraId="7CFD78C7" w14:textId="19358625" w:rsidR="006678A1" w:rsidRPr="00707B23" w:rsidRDefault="006678A1" w:rsidP="006678A1">
      <w:pPr>
        <w:spacing w:after="160" w:line="480" w:lineRule="auto"/>
        <w:rPr>
          <w:sz w:val="22"/>
        </w:rPr>
      </w:pPr>
      <w:r w:rsidRPr="00707B23">
        <w:rPr>
          <w:sz w:val="22"/>
        </w:rPr>
        <w:lastRenderedPageBreak/>
        <w:t>NHANES data is publicly available and can be accessed via https://www</w:t>
      </w:r>
      <w:r w:rsidR="004E5543" w:rsidRPr="00707B23">
        <w:rPr>
          <w:sz w:val="22"/>
        </w:rPr>
        <w:t xml:space="preserve">.cdc.gov/nchs/nhanes/index.htm </w:t>
      </w:r>
    </w:p>
    <w:p w14:paraId="230F6C25" w14:textId="77777777" w:rsidR="006678A1" w:rsidRPr="00707B23" w:rsidRDefault="006678A1" w:rsidP="006678A1">
      <w:pPr>
        <w:spacing w:after="160" w:line="480" w:lineRule="auto"/>
        <w:rPr>
          <w:b/>
          <w:sz w:val="22"/>
        </w:rPr>
      </w:pPr>
      <w:r w:rsidRPr="00707B23">
        <w:rPr>
          <w:b/>
          <w:sz w:val="22"/>
        </w:rPr>
        <w:t>Funding</w:t>
      </w:r>
    </w:p>
    <w:p w14:paraId="5D606F54" w14:textId="69DCA39A" w:rsidR="00737E35" w:rsidRPr="00707B23" w:rsidRDefault="006678A1" w:rsidP="006678A1">
      <w:pPr>
        <w:spacing w:after="160" w:line="480" w:lineRule="auto"/>
        <w:rPr>
          <w:sz w:val="22"/>
        </w:rPr>
      </w:pPr>
      <w:r w:rsidRPr="00707B23">
        <w:rPr>
          <w:sz w:val="22"/>
        </w:rPr>
        <w:t>HTC</w:t>
      </w:r>
      <w:r w:rsidR="00664DF7" w:rsidRPr="00707B23">
        <w:rPr>
          <w:sz w:val="22"/>
        </w:rPr>
        <w:t xml:space="preserve"> and AK are</w:t>
      </w:r>
      <w:r w:rsidRPr="00707B23">
        <w:rPr>
          <w:sz w:val="22"/>
        </w:rPr>
        <w:t xml:space="preserve"> supported by a grant from Novo Nordisk Foundation Challenge Programme for the project Harnessing the Power of Big Data to Address the Societal Challenge of Aging (NNF17OC0027812).</w:t>
      </w:r>
      <w:r w:rsidR="00664DF7" w:rsidRPr="00707B23">
        <w:rPr>
          <w:sz w:val="22"/>
        </w:rPr>
        <w:t xml:space="preserve"> TOA is supported by a grant from the </w:t>
      </w:r>
      <w:r w:rsidR="00993C26" w:rsidRPr="00707B23">
        <w:rPr>
          <w:sz w:val="22"/>
        </w:rPr>
        <w:t xml:space="preserve">Independent Research Fund Denmark </w:t>
      </w:r>
      <w:r w:rsidR="00664DF7" w:rsidRPr="00707B23">
        <w:rPr>
          <w:sz w:val="22"/>
        </w:rPr>
        <w:t>(</w:t>
      </w:r>
      <w:r w:rsidR="00993C26" w:rsidRPr="00707B23">
        <w:rPr>
          <w:sz w:val="22"/>
        </w:rPr>
        <w:t>7025-00005B</w:t>
      </w:r>
      <w:r w:rsidR="00664DF7" w:rsidRPr="00707B23">
        <w:rPr>
          <w:sz w:val="22"/>
        </w:rPr>
        <w:t xml:space="preserve">). </w:t>
      </w:r>
      <w:r w:rsidR="00664DF7" w:rsidRPr="00707B23">
        <w:rPr>
          <w:sz w:val="22"/>
          <w:szCs w:val="22"/>
        </w:rPr>
        <w:t>TVV is supported by the Department of Public Health (University of Copenhagen).</w:t>
      </w:r>
      <w:r w:rsidR="00737E35" w:rsidRPr="00707B23">
        <w:rPr>
          <w:sz w:val="22"/>
        </w:rPr>
        <w:br w:type="page"/>
      </w:r>
    </w:p>
    <w:p w14:paraId="02681100" w14:textId="77777777" w:rsidR="00B96DEC" w:rsidRPr="00707B23" w:rsidRDefault="00853145" w:rsidP="006678A1">
      <w:pPr>
        <w:pStyle w:val="Heading1"/>
        <w:spacing w:line="480" w:lineRule="auto"/>
        <w:jc w:val="both"/>
        <w:rPr>
          <w:rFonts w:ascii="Times New Roman" w:eastAsia="ヒラギノ角ゴ Pro W3" w:hAnsi="Times New Roman"/>
          <w:sz w:val="24"/>
          <w:szCs w:val="24"/>
        </w:rPr>
      </w:pPr>
      <w:commentRangeStart w:id="181"/>
      <w:r w:rsidRPr="00707B23">
        <w:rPr>
          <w:rFonts w:ascii="Times New Roman" w:eastAsia="ヒラギノ角ゴ Pro W3" w:hAnsi="Times New Roman"/>
        </w:rPr>
        <w:lastRenderedPageBreak/>
        <w:t>References</w:t>
      </w:r>
      <w:commentRangeEnd w:id="181"/>
      <w:r w:rsidR="00981989">
        <w:rPr>
          <w:rStyle w:val="CommentReference"/>
          <w:rFonts w:ascii="Times New Roman" w:eastAsia="ヒラギノ角ゴ Pro W3" w:hAnsi="Times New Roman"/>
          <w:b w:val="0"/>
          <w:bCs w:val="0"/>
          <w:kern w:val="0"/>
        </w:rPr>
        <w:commentReference w:id="181"/>
      </w:r>
    </w:p>
    <w:p w14:paraId="25F4F50B" w14:textId="77777777" w:rsidR="00CD6886" w:rsidRPr="00707B23" w:rsidRDefault="00B96DEC" w:rsidP="00CD6886">
      <w:pPr>
        <w:pStyle w:val="EndNoteBibliography"/>
        <w:spacing w:after="0"/>
      </w:pPr>
      <w:r w:rsidRPr="00707B23">
        <w:fldChar w:fldCharType="begin"/>
      </w:r>
      <w:r w:rsidRPr="00707B23">
        <w:instrText xml:space="preserve"> ADDIN EN.REFLIST </w:instrText>
      </w:r>
      <w:r w:rsidRPr="00707B23">
        <w:fldChar w:fldCharType="separate"/>
      </w:r>
      <w:r w:rsidR="00CD6886" w:rsidRPr="00707B23">
        <w:t>1.</w:t>
      </w:r>
      <w:r w:rsidR="00CD6886" w:rsidRPr="00707B23">
        <w:tab/>
        <w:t xml:space="preserve">Control CfD, Prevention. National diabetes statistics report, 2020. </w:t>
      </w:r>
      <w:r w:rsidR="00CD6886" w:rsidRPr="00707B23">
        <w:rPr>
          <w:i/>
        </w:rPr>
        <w:t>Atlanta, GA: Centers for Disease Control and Prevention, US Department of Health and Human Services</w:t>
      </w:r>
      <w:r w:rsidR="00CD6886" w:rsidRPr="00707B23">
        <w:t xml:space="preserve"> 2020: 12-5.</w:t>
      </w:r>
    </w:p>
    <w:p w14:paraId="365DF541" w14:textId="77777777" w:rsidR="00CD6886" w:rsidRPr="00707B23" w:rsidRDefault="00CD6886" w:rsidP="00CD6886">
      <w:pPr>
        <w:pStyle w:val="EndNoteBibliography"/>
        <w:spacing w:after="0"/>
      </w:pPr>
      <w:r w:rsidRPr="00707B23">
        <w:t>2.</w:t>
      </w:r>
      <w:r w:rsidRPr="00707B23">
        <w:tab/>
        <w:t xml:space="preserve">Heron M. Deaths: Leading Causes for 2019. </w:t>
      </w:r>
      <w:r w:rsidRPr="00707B23">
        <w:rPr>
          <w:i/>
        </w:rPr>
        <w:t>Natl Vital Stat Rep</w:t>
      </w:r>
      <w:r w:rsidRPr="00707B23">
        <w:t xml:space="preserve"> 2021; </w:t>
      </w:r>
      <w:r w:rsidRPr="00707B23">
        <w:rPr>
          <w:b/>
        </w:rPr>
        <w:t>70</w:t>
      </w:r>
      <w:r w:rsidRPr="00707B23">
        <w:t>(9): 1-114.</w:t>
      </w:r>
    </w:p>
    <w:p w14:paraId="230D86B7" w14:textId="789BC6D7" w:rsidR="00CD6886" w:rsidRPr="00707B23" w:rsidRDefault="00CD6886" w:rsidP="00CD6886">
      <w:pPr>
        <w:pStyle w:val="EndNoteBibliography"/>
        <w:spacing w:after="0"/>
      </w:pPr>
      <w:r w:rsidRPr="00707B23">
        <w:t>3.</w:t>
      </w:r>
      <w:r w:rsidRPr="00707B23">
        <w:tab/>
        <w:t xml:space="preserve">(NCCDPHP) NCfCDPaHP. Cost-Effectiveness of Diabetes Interventions. [ </w:t>
      </w:r>
      <w:hyperlink r:id="rId11" w:history="1">
        <w:r w:rsidRPr="00707B23">
          <w:rPr>
            <w:rStyle w:val="Hyperlink"/>
          </w:rPr>
          <w:t>https://www.cdc.gov/chronicdisease/programs-impact/pop/diabetes.htm</w:t>
        </w:r>
      </w:hyperlink>
      <w:r w:rsidRPr="00707B23">
        <w:t xml:space="preserve"> ]. Accessed: 26 Jan 2022. 2021.</w:t>
      </w:r>
    </w:p>
    <w:p w14:paraId="556E74A6" w14:textId="77777777" w:rsidR="00CD6886" w:rsidRPr="00707B23" w:rsidRDefault="00CD6886" w:rsidP="00CD6886">
      <w:pPr>
        <w:pStyle w:val="EndNoteBibliography"/>
        <w:spacing w:after="0"/>
      </w:pPr>
      <w:r w:rsidRPr="00707B23">
        <w:t>4.</w:t>
      </w:r>
      <w:r w:rsidRPr="00707B23">
        <w:tab/>
        <w:t xml:space="preserve">Agardh E, Allebeck P, Hallqvist J, Moradi T, Sidorchuk A. Type 2 diabetes incidence and socio-economic position: a systematic review and meta-analysis. </w:t>
      </w:r>
      <w:r w:rsidRPr="00707B23">
        <w:rPr>
          <w:i/>
        </w:rPr>
        <w:t>International journal of epidemiology</w:t>
      </w:r>
      <w:r w:rsidRPr="00707B23">
        <w:t xml:space="preserve"> 2011; </w:t>
      </w:r>
      <w:r w:rsidRPr="00707B23">
        <w:rPr>
          <w:b/>
        </w:rPr>
        <w:t>40</w:t>
      </w:r>
      <w:r w:rsidRPr="00707B23">
        <w:t>(3): 804-18.</w:t>
      </w:r>
    </w:p>
    <w:p w14:paraId="6FE064CE" w14:textId="77777777" w:rsidR="00CD6886" w:rsidRPr="00707B23" w:rsidRDefault="00CD6886" w:rsidP="00CD6886">
      <w:pPr>
        <w:pStyle w:val="EndNoteBibliography"/>
        <w:spacing w:after="0"/>
      </w:pPr>
      <w:r w:rsidRPr="00707B23">
        <w:t>5.</w:t>
      </w:r>
      <w:r w:rsidRPr="00707B23">
        <w:tab/>
        <w:t xml:space="preserve">Nair ATN, Donnelly LA, Dawed AY, et al. The impact of phenotype, ethnicity and genotype on progression of type 2 diabetes mellitus. </w:t>
      </w:r>
      <w:r w:rsidRPr="00707B23">
        <w:rPr>
          <w:i/>
        </w:rPr>
        <w:t>Endocrinology, Diabetes &amp; Metabolism</w:t>
      </w:r>
      <w:r w:rsidRPr="00707B23">
        <w:t xml:space="preserve"> 2020; </w:t>
      </w:r>
      <w:r w:rsidRPr="00707B23">
        <w:rPr>
          <w:b/>
        </w:rPr>
        <w:t>3</w:t>
      </w:r>
      <w:r w:rsidRPr="00707B23">
        <w:t>(2).</w:t>
      </w:r>
    </w:p>
    <w:p w14:paraId="01ABE00C" w14:textId="77777777" w:rsidR="00CD6886" w:rsidRPr="00707B23" w:rsidRDefault="00CD6886" w:rsidP="00CD6886">
      <w:pPr>
        <w:pStyle w:val="EndNoteBibliography"/>
        <w:spacing w:after="0"/>
      </w:pPr>
      <w:r w:rsidRPr="00707B23">
        <w:t>6.</w:t>
      </w:r>
      <w:r w:rsidRPr="00707B23">
        <w:tab/>
        <w:t xml:space="preserve">Golden SH, Yajnik C, Phatak S, Hanson RL, Knowler WC. Racial/ethnic differences in the burden of type 2 diabetes over the life course: a focus on the USA and India. </w:t>
      </w:r>
      <w:r w:rsidRPr="00707B23">
        <w:rPr>
          <w:i/>
        </w:rPr>
        <w:t>Diabetologia</w:t>
      </w:r>
      <w:r w:rsidRPr="00707B23">
        <w:t xml:space="preserve"> 2019; </w:t>
      </w:r>
      <w:r w:rsidRPr="00707B23">
        <w:rPr>
          <w:b/>
        </w:rPr>
        <w:t>62</w:t>
      </w:r>
      <w:r w:rsidRPr="00707B23">
        <w:t>(10): 1751-60.</w:t>
      </w:r>
    </w:p>
    <w:p w14:paraId="6B951B4B" w14:textId="77777777" w:rsidR="00CD6886" w:rsidRPr="00707B23" w:rsidRDefault="00CD6886" w:rsidP="00CD6886">
      <w:pPr>
        <w:pStyle w:val="EndNoteBibliography"/>
        <w:spacing w:after="0"/>
      </w:pPr>
      <w:r w:rsidRPr="00707B23">
        <w:t>7.</w:t>
      </w:r>
      <w:r w:rsidRPr="00707B23">
        <w:tab/>
        <w:t>LaVeist TA, Gaskin DJ, Richard P. The economic burden of health inequalities in the United States. 2009.</w:t>
      </w:r>
    </w:p>
    <w:p w14:paraId="7F773C50" w14:textId="77777777" w:rsidR="00CD6886" w:rsidRPr="00707B23" w:rsidRDefault="00CD6886" w:rsidP="00CD6886">
      <w:pPr>
        <w:pStyle w:val="EndNoteBibliography"/>
        <w:spacing w:after="0"/>
      </w:pPr>
      <w:r w:rsidRPr="00707B23">
        <w:t>8.</w:t>
      </w:r>
      <w:r w:rsidRPr="00707B23">
        <w:tab/>
        <w:t xml:space="preserve">Mackenbach JP, Meerding WJ, Kunst AE. Economic costs of health inequalities in the European Union. </w:t>
      </w:r>
      <w:r w:rsidRPr="00707B23">
        <w:rPr>
          <w:i/>
        </w:rPr>
        <w:t>Journal of Epidemiology &amp; Community Health</w:t>
      </w:r>
      <w:r w:rsidRPr="00707B23">
        <w:t xml:space="preserve"> 2011; </w:t>
      </w:r>
      <w:r w:rsidRPr="00707B23">
        <w:rPr>
          <w:b/>
        </w:rPr>
        <w:t>65</w:t>
      </w:r>
      <w:r w:rsidRPr="00707B23">
        <w:t>(5): 412-9.</w:t>
      </w:r>
    </w:p>
    <w:p w14:paraId="45D6763C" w14:textId="77777777" w:rsidR="00CD6886" w:rsidRPr="00707B23" w:rsidRDefault="00CD6886" w:rsidP="00CD6886">
      <w:pPr>
        <w:pStyle w:val="EndNoteBibliography"/>
        <w:spacing w:after="0"/>
      </w:pPr>
      <w:r w:rsidRPr="00707B23">
        <w:t>9.</w:t>
      </w:r>
      <w:r w:rsidRPr="00707B23">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707B23">
        <w:rPr>
          <w:i/>
        </w:rPr>
        <w:t>Diabetes care</w:t>
      </w:r>
      <w:r w:rsidRPr="00707B23">
        <w:t xml:space="preserve"> 2014; </w:t>
      </w:r>
      <w:r w:rsidRPr="00707B23">
        <w:rPr>
          <w:b/>
        </w:rPr>
        <w:t>37</w:t>
      </w:r>
      <w:r w:rsidRPr="00707B23">
        <w:t>(4): 922-33.</w:t>
      </w:r>
    </w:p>
    <w:p w14:paraId="1ADCE74A" w14:textId="77777777" w:rsidR="00CD6886" w:rsidRPr="00707B23" w:rsidRDefault="00CD6886" w:rsidP="00CD6886">
      <w:pPr>
        <w:pStyle w:val="EndNoteBibliography"/>
        <w:spacing w:after="0"/>
      </w:pPr>
      <w:r w:rsidRPr="00707B23">
        <w:t>10.</w:t>
      </w:r>
      <w:r w:rsidRPr="00707B23">
        <w:tab/>
        <w:t xml:space="preserve">Valabhji J, Barron E, Bradley D, et al. Early outcomes from the English National health service diabetes prevention programme. </w:t>
      </w:r>
      <w:r w:rsidRPr="00707B23">
        <w:rPr>
          <w:i/>
        </w:rPr>
        <w:t>Diabetes care</w:t>
      </w:r>
      <w:r w:rsidRPr="00707B23">
        <w:t xml:space="preserve"> 2020; </w:t>
      </w:r>
      <w:r w:rsidRPr="00707B23">
        <w:rPr>
          <w:b/>
        </w:rPr>
        <w:t>43</w:t>
      </w:r>
      <w:r w:rsidRPr="00707B23">
        <w:t>(1): 152-60.</w:t>
      </w:r>
    </w:p>
    <w:p w14:paraId="04102112" w14:textId="77777777" w:rsidR="00CD6886" w:rsidRPr="00707B23" w:rsidRDefault="00CD6886" w:rsidP="00CD6886">
      <w:pPr>
        <w:pStyle w:val="EndNoteBibliography"/>
        <w:spacing w:after="0"/>
      </w:pPr>
      <w:r w:rsidRPr="00707B23">
        <w:t>11.</w:t>
      </w:r>
      <w:r w:rsidRPr="00707B23">
        <w:tab/>
        <w:t xml:space="preserve">Ayensa-Vazquez JA, Leiva A, Tauler P, et al. Agreement between Type 2 Diabetes Risk Scales in a Caucasian Population: A Systematic Review and Report. </w:t>
      </w:r>
      <w:r w:rsidRPr="00707B23">
        <w:rPr>
          <w:i/>
        </w:rPr>
        <w:t>Journal of clinical medicine</w:t>
      </w:r>
      <w:r w:rsidRPr="00707B23">
        <w:t xml:space="preserve"> 2020; </w:t>
      </w:r>
      <w:r w:rsidRPr="00707B23">
        <w:rPr>
          <w:b/>
        </w:rPr>
        <w:t>9</w:t>
      </w:r>
      <w:r w:rsidRPr="00707B23">
        <w:t>(5): 1546.</w:t>
      </w:r>
    </w:p>
    <w:p w14:paraId="6E213700" w14:textId="77777777" w:rsidR="00CD6886" w:rsidRPr="00707B23" w:rsidRDefault="00CD6886" w:rsidP="00CD6886">
      <w:pPr>
        <w:pStyle w:val="EndNoteBibliography"/>
        <w:spacing w:after="0"/>
      </w:pPr>
      <w:r w:rsidRPr="00707B23">
        <w:t>12.</w:t>
      </w:r>
      <w:r w:rsidRPr="00707B23">
        <w:tab/>
        <w:t xml:space="preserve">Noble D, Mathur R, Dent T, Meads C, Greenhalgh T. Risk models and scores for type 2 diabetes: systematic review. </w:t>
      </w:r>
      <w:r w:rsidRPr="00707B23">
        <w:rPr>
          <w:i/>
        </w:rPr>
        <w:t>Bmj</w:t>
      </w:r>
      <w:r w:rsidRPr="00707B23">
        <w:t xml:space="preserve"> 2011; </w:t>
      </w:r>
      <w:r w:rsidRPr="00707B23">
        <w:rPr>
          <w:b/>
        </w:rPr>
        <w:t>343</w:t>
      </w:r>
      <w:r w:rsidRPr="00707B23">
        <w:t>: d7163.</w:t>
      </w:r>
    </w:p>
    <w:p w14:paraId="60FEA859" w14:textId="3386D85B" w:rsidR="00CD6886" w:rsidRPr="00707B23" w:rsidRDefault="00CD6886" w:rsidP="00CD6886">
      <w:pPr>
        <w:pStyle w:val="EndNoteBibliography"/>
        <w:spacing w:after="0"/>
      </w:pPr>
      <w:r w:rsidRPr="00707B23">
        <w:t>13.</w:t>
      </w:r>
      <w:r w:rsidRPr="00707B23">
        <w:tab/>
        <w:t xml:space="preserve">Association AD. </w:t>
      </w:r>
      <w:hyperlink r:id="rId12" w:history="1">
        <w:r w:rsidRPr="00707B23">
          <w:rPr>
            <w:rStyle w:val="Hyperlink"/>
          </w:rPr>
          <w:t>https://www.diabetes.org/risk-test</w:t>
        </w:r>
      </w:hyperlink>
      <w:r w:rsidRPr="00707B23">
        <w:t>.</w:t>
      </w:r>
    </w:p>
    <w:p w14:paraId="707BDC6F" w14:textId="77777777" w:rsidR="00CD6886" w:rsidRPr="00707B23" w:rsidRDefault="00CD6886" w:rsidP="00CD6886">
      <w:pPr>
        <w:pStyle w:val="EndNoteBibliography"/>
        <w:spacing w:after="0"/>
      </w:pPr>
      <w:r w:rsidRPr="00707B23">
        <w:t>14.</w:t>
      </w:r>
      <w:r w:rsidRPr="00707B23">
        <w:tab/>
        <w:t xml:space="preserve">McElduff P, Lyratzopoulos G, Edwards R, Heller R, Shekelle P, Roland M. Will changes in primary care improve health outcomes? Modelling the impact of financial incentives introduced to improve quality of care in the UK. </w:t>
      </w:r>
      <w:r w:rsidRPr="00707B23">
        <w:rPr>
          <w:i/>
        </w:rPr>
        <w:t>BMJ Quality &amp; Safety</w:t>
      </w:r>
      <w:r w:rsidRPr="00707B23">
        <w:t xml:space="preserve"> 2004; </w:t>
      </w:r>
      <w:r w:rsidRPr="00707B23">
        <w:rPr>
          <w:b/>
        </w:rPr>
        <w:t>13</w:t>
      </w:r>
      <w:r w:rsidRPr="00707B23">
        <w:t>(3): 191-7.</w:t>
      </w:r>
    </w:p>
    <w:p w14:paraId="4EDC7FC4" w14:textId="77777777" w:rsidR="00CD6886" w:rsidRPr="00707B23" w:rsidRDefault="00CD6886" w:rsidP="00CD6886">
      <w:pPr>
        <w:pStyle w:val="EndNoteBibliography"/>
        <w:spacing w:after="0"/>
      </w:pPr>
      <w:r w:rsidRPr="00707B23">
        <w:t>15.</w:t>
      </w:r>
      <w:r w:rsidRPr="00707B23">
        <w:tab/>
        <w:t xml:space="preserve">Committee ADAPP, Committee: ADAPP. 2. Classification and Diagnosis of Diabetes: Standards of Medical Care in Diabetes—2022. </w:t>
      </w:r>
      <w:r w:rsidRPr="00707B23">
        <w:rPr>
          <w:i/>
        </w:rPr>
        <w:t>Diabetes care</w:t>
      </w:r>
      <w:r w:rsidRPr="00707B23">
        <w:t xml:space="preserve"> 2022; </w:t>
      </w:r>
      <w:r w:rsidRPr="00707B23">
        <w:rPr>
          <w:b/>
        </w:rPr>
        <w:t>45</w:t>
      </w:r>
      <w:r w:rsidRPr="00707B23">
        <w:t>(Supplement_1): S17-S38.</w:t>
      </w:r>
    </w:p>
    <w:p w14:paraId="36B4C187" w14:textId="77777777" w:rsidR="00CD6886" w:rsidRPr="00707B23" w:rsidRDefault="00CD6886" w:rsidP="00CD6886">
      <w:pPr>
        <w:pStyle w:val="EndNoteBibliography"/>
        <w:spacing w:after="0"/>
      </w:pPr>
      <w:r w:rsidRPr="00707B23">
        <w:t>16.</w:t>
      </w:r>
      <w:r w:rsidRPr="00707B23">
        <w:tab/>
        <w:t xml:space="preserve">Essien UR, Jackson LR. Race effects in CVD prediction models. </w:t>
      </w:r>
      <w:r w:rsidRPr="00707B23">
        <w:rPr>
          <w:i/>
        </w:rPr>
        <w:t>Journal of general internal medicine</w:t>
      </w:r>
      <w:r w:rsidRPr="00707B23">
        <w:t xml:space="preserve"> 2019; </w:t>
      </w:r>
      <w:r w:rsidRPr="00707B23">
        <w:rPr>
          <w:b/>
        </w:rPr>
        <w:t>34</w:t>
      </w:r>
      <w:r w:rsidRPr="00707B23">
        <w:t>(4): 484-.</w:t>
      </w:r>
    </w:p>
    <w:p w14:paraId="6D70CDDF" w14:textId="77777777" w:rsidR="00CD6886" w:rsidRPr="00707B23" w:rsidRDefault="00CD6886" w:rsidP="00CD6886">
      <w:pPr>
        <w:pStyle w:val="EndNoteBibliography"/>
        <w:spacing w:after="0"/>
      </w:pPr>
      <w:r w:rsidRPr="00707B23">
        <w:t>17.</w:t>
      </w:r>
      <w:r w:rsidRPr="00707B23">
        <w:tab/>
        <w:t xml:space="preserve">Lett E, Asabor E, Beltrán S, Cannon AM, Arah OA. Conceptualizing, Contextualizing, and Operationalizing Race in Quantitative Health Sciences Research. </w:t>
      </w:r>
      <w:r w:rsidRPr="00707B23">
        <w:rPr>
          <w:i/>
        </w:rPr>
        <w:t>Annals of family medicine</w:t>
      </w:r>
      <w:r w:rsidRPr="00707B23">
        <w:t>: 2792.</w:t>
      </w:r>
    </w:p>
    <w:p w14:paraId="284BF8D2" w14:textId="77777777" w:rsidR="00CD6886" w:rsidRPr="00707B23" w:rsidRDefault="00CD6886" w:rsidP="00CD6886">
      <w:pPr>
        <w:pStyle w:val="EndNoteBibliography"/>
        <w:spacing w:after="0"/>
      </w:pPr>
      <w:r w:rsidRPr="00707B23">
        <w:t>18.</w:t>
      </w:r>
      <w:r w:rsidRPr="00707B23">
        <w:tab/>
        <w:t xml:space="preserve">Paulus JK, Kent DM. Race and ethnicity: a part of the equation for personalized clinical decision making? </w:t>
      </w:r>
      <w:r w:rsidRPr="00707B23">
        <w:rPr>
          <w:i/>
        </w:rPr>
        <w:t>Circulation: Cardiovascular Quality and Outcomes</w:t>
      </w:r>
      <w:r w:rsidRPr="00707B23">
        <w:t xml:space="preserve"> 2017; </w:t>
      </w:r>
      <w:r w:rsidRPr="00707B23">
        <w:rPr>
          <w:b/>
        </w:rPr>
        <w:t>10</w:t>
      </w:r>
      <w:r w:rsidRPr="00707B23">
        <w:t>(7): e003823.</w:t>
      </w:r>
    </w:p>
    <w:p w14:paraId="37AB1191" w14:textId="77777777" w:rsidR="00CD6886" w:rsidRPr="00707B23" w:rsidRDefault="00CD6886" w:rsidP="00CD6886">
      <w:pPr>
        <w:pStyle w:val="EndNoteBibliography"/>
        <w:spacing w:after="0"/>
      </w:pPr>
      <w:r w:rsidRPr="00707B23">
        <w:lastRenderedPageBreak/>
        <w:t>19.</w:t>
      </w:r>
      <w:r w:rsidRPr="00707B23">
        <w:tab/>
        <w:t xml:space="preserve">Paulus JK, Wessler BS, Lundquist CM, Kent DM. Effects of race are rarely included in clinical prediction models for cardiovascular disease. </w:t>
      </w:r>
      <w:r w:rsidRPr="00707B23">
        <w:rPr>
          <w:i/>
        </w:rPr>
        <w:t>Journal of general internal medicine</w:t>
      </w:r>
      <w:r w:rsidRPr="00707B23">
        <w:t xml:space="preserve"> 2018; </w:t>
      </w:r>
      <w:r w:rsidRPr="00707B23">
        <w:rPr>
          <w:b/>
        </w:rPr>
        <w:t>33</w:t>
      </w:r>
      <w:r w:rsidRPr="00707B23">
        <w:t>(9): 1429-30.</w:t>
      </w:r>
    </w:p>
    <w:p w14:paraId="46E4E961" w14:textId="77777777" w:rsidR="00CD6886" w:rsidRPr="00707B23" w:rsidRDefault="00CD6886" w:rsidP="00CD6886">
      <w:pPr>
        <w:pStyle w:val="EndNoteBibliography"/>
        <w:spacing w:after="0"/>
      </w:pPr>
      <w:r w:rsidRPr="00707B23">
        <w:t>20.</w:t>
      </w:r>
      <w:r w:rsidRPr="00707B23">
        <w:tab/>
        <w:t>Vyas DA, Eisenstein LG, Jones DS. Hidden in plain sight—reconsidering the use of race correction in clinical algorithms. Mass Medical Soc; 2020. p. 874-82.</w:t>
      </w:r>
    </w:p>
    <w:p w14:paraId="5A916AF5" w14:textId="77777777" w:rsidR="00CD6886" w:rsidRPr="00707B23" w:rsidRDefault="00CD6886" w:rsidP="00CD6886">
      <w:pPr>
        <w:pStyle w:val="EndNoteBibliography"/>
        <w:spacing w:after="0"/>
      </w:pPr>
      <w:r w:rsidRPr="00707B23">
        <w:t>21.</w:t>
      </w:r>
      <w:r w:rsidRPr="00707B23">
        <w:tab/>
        <w:t xml:space="preserve">Waters EA, Colditz GA, Davis KL. Essentialism and Exclusion: Racism in Cancer Risk Prediction Models. </w:t>
      </w:r>
      <w:r w:rsidRPr="00707B23">
        <w:rPr>
          <w:i/>
        </w:rPr>
        <w:t>JNCI: Journal of the National Cancer Institute</w:t>
      </w:r>
      <w:r w:rsidRPr="00707B23">
        <w:t xml:space="preserve"> 2021.</w:t>
      </w:r>
    </w:p>
    <w:p w14:paraId="671A4FAE" w14:textId="77777777" w:rsidR="00CD6886" w:rsidRPr="00707B23" w:rsidRDefault="00CD6886" w:rsidP="00CD6886">
      <w:pPr>
        <w:pStyle w:val="EndNoteBibliography"/>
        <w:spacing w:after="0"/>
      </w:pPr>
      <w:r w:rsidRPr="00707B23">
        <w:t>22.</w:t>
      </w:r>
      <w:r w:rsidRPr="00707B23">
        <w:tab/>
        <w:t xml:space="preserve">Wang MC, Shah NS, Carnethon MR, O’Brien MJ, Khan SS. Age at diagnosis of diabetes by race and ethnicity in the United States from 2011 to 2018. </w:t>
      </w:r>
      <w:r w:rsidRPr="00707B23">
        <w:rPr>
          <w:i/>
        </w:rPr>
        <w:t>JAMA internal medicine</w:t>
      </w:r>
      <w:r w:rsidRPr="00707B23">
        <w:t xml:space="preserve"> 2021; </w:t>
      </w:r>
      <w:r w:rsidRPr="00707B23">
        <w:rPr>
          <w:b/>
        </w:rPr>
        <w:t>181</w:t>
      </w:r>
      <w:r w:rsidRPr="00707B23">
        <w:t>(11): 1537-9.</w:t>
      </w:r>
    </w:p>
    <w:p w14:paraId="122D8F72" w14:textId="77777777" w:rsidR="00CD6886" w:rsidRPr="00707B23" w:rsidRDefault="00CD6886" w:rsidP="00CD6886">
      <w:pPr>
        <w:pStyle w:val="EndNoteBibliography"/>
        <w:spacing w:after="0"/>
      </w:pPr>
      <w:r w:rsidRPr="00707B23">
        <w:t>23.</w:t>
      </w:r>
      <w:r w:rsidRPr="00707B23">
        <w:tab/>
        <w:t xml:space="preserve">Obermeyer Z, Powers B, Vogeli C, Mullainathan S. Dissecting racial bias in an algorithm used to manage the health of populations. </w:t>
      </w:r>
      <w:r w:rsidRPr="00707B23">
        <w:rPr>
          <w:i/>
        </w:rPr>
        <w:t>Science</w:t>
      </w:r>
      <w:r w:rsidRPr="00707B23">
        <w:t xml:space="preserve"> 2019; </w:t>
      </w:r>
      <w:r w:rsidRPr="00707B23">
        <w:rPr>
          <w:b/>
        </w:rPr>
        <w:t>366</w:t>
      </w:r>
      <w:r w:rsidRPr="00707B23">
        <w:t>(6464): 447-53.</w:t>
      </w:r>
    </w:p>
    <w:p w14:paraId="7DC37E3C" w14:textId="67ED9978" w:rsidR="00CD6886" w:rsidRPr="00707B23" w:rsidRDefault="00CD6886" w:rsidP="00CD6886">
      <w:pPr>
        <w:pStyle w:val="EndNoteBibliography"/>
        <w:spacing w:after="0"/>
      </w:pPr>
      <w:r w:rsidRPr="00707B23">
        <w:t>24.</w:t>
      </w:r>
      <w:r w:rsidRPr="00707B23">
        <w:tab/>
        <w:t xml:space="preserve">Statistics. CfDCaPNCfH. National Health and Nutrition Examination Survey. [ </w:t>
      </w:r>
      <w:hyperlink r:id="rId13" w:history="1">
        <w:r w:rsidRPr="00707B23">
          <w:rPr>
            <w:rStyle w:val="Hyperlink"/>
          </w:rPr>
          <w:t>https://www.cdc.gov/nchs/nhanes/index.htm</w:t>
        </w:r>
      </w:hyperlink>
      <w:r w:rsidRPr="00707B23">
        <w:t xml:space="preserve"> ]. Accessed: 26 Jan 2022.</w:t>
      </w:r>
    </w:p>
    <w:p w14:paraId="28C9A92F" w14:textId="77777777" w:rsidR="00CD6886" w:rsidRPr="00707B23" w:rsidRDefault="00CD6886" w:rsidP="00CD6886">
      <w:pPr>
        <w:pStyle w:val="EndNoteBibliography"/>
        <w:spacing w:after="0"/>
      </w:pPr>
      <w:r w:rsidRPr="00707B23">
        <w:t>25.</w:t>
      </w:r>
      <w:r w:rsidRPr="00707B23">
        <w:tab/>
        <w:t xml:space="preserve">Wilson PW, Meigs JB, Sullivan L, Fox CS, Nathan DM, D’Agostino RB. Prediction of incident diabetes mellitus in middle-aged adults: the Framingham Offspring Study. </w:t>
      </w:r>
      <w:r w:rsidRPr="00707B23">
        <w:rPr>
          <w:i/>
        </w:rPr>
        <w:t>Archives of internal medicine</w:t>
      </w:r>
      <w:r w:rsidRPr="00707B23">
        <w:t xml:space="preserve"> 2007; </w:t>
      </w:r>
      <w:r w:rsidRPr="00707B23">
        <w:rPr>
          <w:b/>
        </w:rPr>
        <w:t>167</w:t>
      </w:r>
      <w:r w:rsidRPr="00707B23">
        <w:t>(10): 1068-74.</w:t>
      </w:r>
    </w:p>
    <w:p w14:paraId="61C7456C" w14:textId="77777777" w:rsidR="00CD6886" w:rsidRPr="00707B23" w:rsidRDefault="00CD6886" w:rsidP="00CD6886">
      <w:pPr>
        <w:pStyle w:val="EndNoteBibliography"/>
        <w:spacing w:after="0"/>
      </w:pPr>
      <w:r w:rsidRPr="00707B23">
        <w:t>26.</w:t>
      </w:r>
      <w:r w:rsidRPr="00707B23">
        <w:tab/>
        <w:t xml:space="preserve">Schmidt MI, Duncan BB, Bang H, et al. Identifying individuals at high risk for diabetes: The Atherosclerosis Risk in Communities study. </w:t>
      </w:r>
      <w:r w:rsidRPr="00707B23">
        <w:rPr>
          <w:i/>
        </w:rPr>
        <w:t>Diabetes care</w:t>
      </w:r>
      <w:r w:rsidRPr="00707B23">
        <w:t xml:space="preserve"> 2005; </w:t>
      </w:r>
      <w:r w:rsidRPr="00707B23">
        <w:rPr>
          <w:b/>
        </w:rPr>
        <w:t>28</w:t>
      </w:r>
      <w:r w:rsidRPr="00707B23">
        <w:t>(8): 2013-8.</w:t>
      </w:r>
    </w:p>
    <w:p w14:paraId="03384DDF" w14:textId="77777777" w:rsidR="00CD6886" w:rsidRPr="00707B23" w:rsidRDefault="00CD6886" w:rsidP="00CD6886">
      <w:pPr>
        <w:pStyle w:val="EndNoteBibliography"/>
        <w:spacing w:after="0"/>
      </w:pPr>
      <w:r w:rsidRPr="00707B23">
        <w:t>27.</w:t>
      </w:r>
      <w:r w:rsidRPr="00707B23">
        <w:tab/>
        <w:t xml:space="preserve">Stern MP, Williams K, Haffner SM. Identification of persons at high risk for type 2 diabetes mellitus: do we need the oral glucose tolerance test? </w:t>
      </w:r>
      <w:r w:rsidRPr="00707B23">
        <w:rPr>
          <w:i/>
        </w:rPr>
        <w:t>Annals of internal medicine</w:t>
      </w:r>
      <w:r w:rsidRPr="00707B23">
        <w:t xml:space="preserve"> 2002; </w:t>
      </w:r>
      <w:r w:rsidRPr="00707B23">
        <w:rPr>
          <w:b/>
        </w:rPr>
        <w:t>136</w:t>
      </w:r>
      <w:r w:rsidRPr="00707B23">
        <w:t>(8): 575-81.</w:t>
      </w:r>
    </w:p>
    <w:p w14:paraId="438C2E4A" w14:textId="77777777" w:rsidR="00CD6886" w:rsidRPr="00707B23" w:rsidRDefault="00CD6886" w:rsidP="00CD6886">
      <w:pPr>
        <w:pStyle w:val="EndNoteBibliography"/>
        <w:spacing w:after="0"/>
      </w:pPr>
      <w:r w:rsidRPr="00707B23">
        <w:t>28.</w:t>
      </w:r>
      <w:r w:rsidRPr="00707B23">
        <w:tab/>
        <w:t xml:space="preserve">Van Buuren S, Groothuis-Oudshoorn K. mice: Multivariate imputation by chained equations in R. </w:t>
      </w:r>
      <w:r w:rsidRPr="00707B23">
        <w:rPr>
          <w:i/>
        </w:rPr>
        <w:t>Journal of statistical software</w:t>
      </w:r>
      <w:r w:rsidRPr="00707B23">
        <w:t xml:space="preserve"> 2011; </w:t>
      </w:r>
      <w:r w:rsidRPr="00707B23">
        <w:rPr>
          <w:b/>
        </w:rPr>
        <w:t>45</w:t>
      </w:r>
      <w:r w:rsidRPr="00707B23">
        <w:t>: 1-67.</w:t>
      </w:r>
    </w:p>
    <w:p w14:paraId="5B66A305" w14:textId="77777777" w:rsidR="00CD6886" w:rsidRPr="00707B23" w:rsidRDefault="00CD6886" w:rsidP="00CD6886">
      <w:pPr>
        <w:pStyle w:val="EndNoteBibliography"/>
        <w:spacing w:after="0"/>
      </w:pPr>
      <w:r w:rsidRPr="00707B23">
        <w:t>29.</w:t>
      </w:r>
      <w:r w:rsidRPr="00707B23">
        <w:tab/>
        <w:t xml:space="preserve">White IR, Royston P, Wood AM. Multiple imputation using chained equations: issues and guidance for practice. </w:t>
      </w:r>
      <w:r w:rsidRPr="00707B23">
        <w:rPr>
          <w:i/>
        </w:rPr>
        <w:t>Statistics in medicine</w:t>
      </w:r>
      <w:r w:rsidRPr="00707B23">
        <w:t xml:space="preserve"> 2011; </w:t>
      </w:r>
      <w:r w:rsidRPr="00707B23">
        <w:rPr>
          <w:b/>
        </w:rPr>
        <w:t>30</w:t>
      </w:r>
      <w:r w:rsidRPr="00707B23">
        <w:t>(4): 377-99.</w:t>
      </w:r>
    </w:p>
    <w:p w14:paraId="395D71FC" w14:textId="77777777" w:rsidR="00CD6886" w:rsidRPr="00707B23" w:rsidRDefault="00CD6886" w:rsidP="00CD6886">
      <w:pPr>
        <w:pStyle w:val="EndNoteBibliography"/>
        <w:spacing w:after="0"/>
      </w:pPr>
      <w:r w:rsidRPr="00707B23">
        <w:t>30.</w:t>
      </w:r>
      <w:r w:rsidRPr="00707B23">
        <w:tab/>
        <w:t xml:space="preserve">Kim JK, Michael Brick J, Fuller WA, Kalton G. On the bias of the multiple‐imputation variance estimator in survey sampling. </w:t>
      </w:r>
      <w:r w:rsidRPr="00707B23">
        <w:rPr>
          <w:i/>
        </w:rPr>
        <w:t>Journal of the Royal Statistical Society: Series B (Statistical Methodology)</w:t>
      </w:r>
      <w:r w:rsidRPr="00707B23">
        <w:t xml:space="preserve"> 2006; </w:t>
      </w:r>
      <w:r w:rsidRPr="00707B23">
        <w:rPr>
          <w:b/>
        </w:rPr>
        <w:t>68</w:t>
      </w:r>
      <w:r w:rsidRPr="00707B23">
        <w:t>(3): 509-21.</w:t>
      </w:r>
    </w:p>
    <w:p w14:paraId="09685C7F" w14:textId="5DC68AE9" w:rsidR="00CD6886" w:rsidRPr="00707B23" w:rsidRDefault="00CD6886" w:rsidP="00CD6886">
      <w:pPr>
        <w:pStyle w:val="EndNoteBibliography"/>
        <w:spacing w:after="0"/>
      </w:pPr>
      <w:r w:rsidRPr="00707B23">
        <w:t>31.</w:t>
      </w:r>
      <w:r w:rsidRPr="00707B23">
        <w:tab/>
        <w:t xml:space="preserve">US Diabetes Surveillance System. [ </w:t>
      </w:r>
      <w:hyperlink r:id="rId14" w:history="1">
        <w:r w:rsidRPr="00707B23">
          <w:rPr>
            <w:rStyle w:val="Hyperlink"/>
          </w:rPr>
          <w:t>https://gis.cdc.gov/grasp/diabetes/DiabetesAtlas.html#</w:t>
        </w:r>
      </w:hyperlink>
      <w:r w:rsidRPr="00707B23">
        <w:t xml:space="preserve"> ]. Accessed: 26 Jan 2022.</w:t>
      </w:r>
    </w:p>
    <w:p w14:paraId="3CDBEF8D" w14:textId="77777777" w:rsidR="00CD6886" w:rsidRPr="00707B23" w:rsidRDefault="00CD6886" w:rsidP="00CD6886">
      <w:pPr>
        <w:pStyle w:val="EndNoteBibliography"/>
        <w:spacing w:after="0"/>
      </w:pPr>
      <w:r w:rsidRPr="00707B23">
        <w:t>32.</w:t>
      </w:r>
      <w:r w:rsidRPr="00707B23">
        <w:tab/>
        <w:t xml:space="preserve">Gulshan V, Peng L, Coram M, et al. Development and Validation of a Deep Learning Algorithm for Detection of Diabetic Retinopathy in Retinal Fundus Photographs. </w:t>
      </w:r>
      <w:r w:rsidRPr="00707B23">
        <w:rPr>
          <w:i/>
        </w:rPr>
        <w:t>JAMA : the journal of the American Medical Association</w:t>
      </w:r>
      <w:r w:rsidRPr="00707B23">
        <w:t xml:space="preserve"> 2016; </w:t>
      </w:r>
      <w:r w:rsidRPr="00707B23">
        <w:rPr>
          <w:b/>
        </w:rPr>
        <w:t>316</w:t>
      </w:r>
      <w:r w:rsidRPr="00707B23">
        <w:t>(22): 2402-10.</w:t>
      </w:r>
    </w:p>
    <w:p w14:paraId="7B69265E" w14:textId="77777777" w:rsidR="00CD6886" w:rsidRPr="00707B23" w:rsidRDefault="00CD6886" w:rsidP="00CD6886">
      <w:pPr>
        <w:pStyle w:val="EndNoteBibliography"/>
        <w:spacing w:after="0"/>
      </w:pPr>
      <w:r w:rsidRPr="00707B23">
        <w:t>33.</w:t>
      </w:r>
      <w:r w:rsidRPr="00707B23">
        <w:tab/>
        <w:t xml:space="preserve">Sjoding MW, Dickson RP, Iwashyna TJ, Gay SE, Valley TS. Racial bias in pulse oximetry measurement. </w:t>
      </w:r>
      <w:r w:rsidRPr="00707B23">
        <w:rPr>
          <w:i/>
        </w:rPr>
        <w:t>New England Journal of Medicine</w:t>
      </w:r>
      <w:r w:rsidRPr="00707B23">
        <w:t xml:space="preserve"> 2020; </w:t>
      </w:r>
      <w:r w:rsidRPr="00707B23">
        <w:rPr>
          <w:b/>
        </w:rPr>
        <w:t>383</w:t>
      </w:r>
      <w:r w:rsidRPr="00707B23">
        <w:t>(25): 2477-8.</w:t>
      </w:r>
    </w:p>
    <w:p w14:paraId="16C43F0F" w14:textId="77777777" w:rsidR="00CD6886" w:rsidRPr="00707B23" w:rsidRDefault="00CD6886" w:rsidP="00CD6886">
      <w:pPr>
        <w:pStyle w:val="EndNoteBibliography"/>
        <w:spacing w:after="0"/>
      </w:pPr>
      <w:r w:rsidRPr="00707B23">
        <w:t>34.</w:t>
      </w:r>
      <w:r w:rsidRPr="00707B23">
        <w:tab/>
        <w:t xml:space="preserve">Vogt H, Green S, Ekstrøm CT, Brodersen J. How precision medicine and screening with big data could increase overdiagnosis. </w:t>
      </w:r>
      <w:r w:rsidRPr="00707B23">
        <w:rPr>
          <w:i/>
        </w:rPr>
        <w:t>Bmj</w:t>
      </w:r>
      <w:r w:rsidRPr="00707B23">
        <w:t xml:space="preserve"> 2019; </w:t>
      </w:r>
      <w:r w:rsidRPr="00707B23">
        <w:rPr>
          <w:b/>
        </w:rPr>
        <w:t>366</w:t>
      </w:r>
      <w:r w:rsidRPr="00707B23">
        <w:t>.</w:t>
      </w:r>
    </w:p>
    <w:p w14:paraId="378B2B7E" w14:textId="77777777" w:rsidR="00CD6886" w:rsidRPr="00707B23" w:rsidRDefault="00CD6886" w:rsidP="00CD6886">
      <w:pPr>
        <w:pStyle w:val="EndNoteBibliography"/>
        <w:spacing w:after="0"/>
      </w:pPr>
      <w:r w:rsidRPr="00707B23">
        <w:t>35.</w:t>
      </w:r>
      <w:r w:rsidRPr="00707B23">
        <w:tab/>
        <w:t xml:space="preserve">Ridker PM, Buring JE, Rifai N, Cook NR. Development and validation of improved algorithms for the assessment of global cardiovascular risk in women: the Reynolds Risk Score. </w:t>
      </w:r>
      <w:r w:rsidRPr="00707B23">
        <w:rPr>
          <w:i/>
        </w:rPr>
        <w:t>JAMA : the journal of the American Medical Association</w:t>
      </w:r>
      <w:r w:rsidRPr="00707B23">
        <w:t xml:space="preserve"> 2007; </w:t>
      </w:r>
      <w:r w:rsidRPr="00707B23">
        <w:rPr>
          <w:b/>
        </w:rPr>
        <w:t>297</w:t>
      </w:r>
      <w:r w:rsidRPr="00707B23">
        <w:t>(6): 611-9.</w:t>
      </w:r>
    </w:p>
    <w:p w14:paraId="78731B2B" w14:textId="77777777" w:rsidR="00CD6886" w:rsidRPr="00707B23" w:rsidRDefault="00CD6886" w:rsidP="00CD6886">
      <w:pPr>
        <w:pStyle w:val="EndNoteBibliography"/>
        <w:spacing w:after="0"/>
      </w:pPr>
      <w:r w:rsidRPr="00707B23">
        <w:t>36.</w:t>
      </w:r>
      <w:r w:rsidRPr="00707B23">
        <w:tab/>
        <w:t xml:space="preserve">Ridker PM, Paynter NP, Rifai N, Gaziano JM, Cook NR. C-reactive protein and parental history improve global cardiovascular risk prediction: the Reynolds Risk Score for men. </w:t>
      </w:r>
      <w:r w:rsidRPr="00707B23">
        <w:rPr>
          <w:i/>
        </w:rPr>
        <w:t>Circulation</w:t>
      </w:r>
      <w:r w:rsidRPr="00707B23">
        <w:t xml:space="preserve"> 2008; </w:t>
      </w:r>
      <w:r w:rsidRPr="00707B23">
        <w:rPr>
          <w:b/>
        </w:rPr>
        <w:t>118</w:t>
      </w:r>
      <w:r w:rsidRPr="00707B23">
        <w:t>(22): 2243-51.</w:t>
      </w:r>
    </w:p>
    <w:p w14:paraId="0426E970" w14:textId="77777777" w:rsidR="00CD6886" w:rsidRPr="00707B23" w:rsidRDefault="00CD6886" w:rsidP="00CD6886">
      <w:pPr>
        <w:pStyle w:val="EndNoteBibliography"/>
        <w:spacing w:after="0"/>
      </w:pPr>
      <w:r w:rsidRPr="00707B23">
        <w:lastRenderedPageBreak/>
        <w:t>37.</w:t>
      </w:r>
      <w:r w:rsidRPr="00707B23">
        <w:tab/>
        <w:t xml:space="preserve">Bellamy RK, Dey K, Hind M, et al. AI Fairness 360: An extensible toolkit for detecting and mitigating algorithmic bias. </w:t>
      </w:r>
      <w:r w:rsidRPr="00707B23">
        <w:rPr>
          <w:i/>
        </w:rPr>
        <w:t>IBM Journal of Research and Development</w:t>
      </w:r>
      <w:r w:rsidRPr="00707B23">
        <w:t xml:space="preserve"> 2019; </w:t>
      </w:r>
      <w:r w:rsidRPr="00707B23">
        <w:rPr>
          <w:b/>
        </w:rPr>
        <w:t>63</w:t>
      </w:r>
      <w:r w:rsidRPr="00707B23">
        <w:t>(4/5): 4: 1-4: 15.</w:t>
      </w:r>
    </w:p>
    <w:p w14:paraId="53E0CC0A" w14:textId="77777777" w:rsidR="00CD6886" w:rsidRPr="00707B23" w:rsidRDefault="00CD6886" w:rsidP="00CD6886">
      <w:pPr>
        <w:pStyle w:val="EndNoteBibliography"/>
        <w:spacing w:after="0"/>
      </w:pPr>
      <w:r w:rsidRPr="00707B23">
        <w:t>38.</w:t>
      </w:r>
      <w:r w:rsidRPr="00707B23">
        <w:tab/>
        <w:t xml:space="preserve">Zliobaite I. Fairness-aware machine learning: a perspective. </w:t>
      </w:r>
      <w:r w:rsidRPr="00707B23">
        <w:rPr>
          <w:i/>
        </w:rPr>
        <w:t>arXiv preprint arXiv:170800754</w:t>
      </w:r>
      <w:r w:rsidRPr="00707B23">
        <w:t xml:space="preserve"> 2017.</w:t>
      </w:r>
    </w:p>
    <w:p w14:paraId="17624C3A" w14:textId="77777777" w:rsidR="00CD6886" w:rsidRPr="00707B23" w:rsidRDefault="00CD6886" w:rsidP="00CD6886">
      <w:pPr>
        <w:pStyle w:val="EndNoteBibliography"/>
        <w:spacing w:after="0"/>
      </w:pPr>
      <w:r w:rsidRPr="00707B23">
        <w:t>39.</w:t>
      </w:r>
      <w:r w:rsidRPr="00707B23">
        <w:tab/>
        <w:t xml:space="preserve">Adkins-Jackson PB, Chantarat T, Bailey ZD, Ponce NA. Measuring structural racism: a guide for epidemiologists and other health researchers. </w:t>
      </w:r>
      <w:r w:rsidRPr="00707B23">
        <w:rPr>
          <w:i/>
        </w:rPr>
        <w:t>American journal of epidemiology</w:t>
      </w:r>
      <w:r w:rsidRPr="00707B23">
        <w:t xml:space="preserve"> 2021.</w:t>
      </w:r>
    </w:p>
    <w:p w14:paraId="42B4FE5C" w14:textId="77777777" w:rsidR="00CD6886" w:rsidRPr="00707B23" w:rsidRDefault="00CD6886" w:rsidP="00CD6886">
      <w:pPr>
        <w:pStyle w:val="EndNoteBibliography"/>
        <w:spacing w:after="0"/>
      </w:pPr>
      <w:r w:rsidRPr="00707B23">
        <w:t>40.</w:t>
      </w:r>
      <w:r w:rsidRPr="00707B23">
        <w:tab/>
        <w:t xml:space="preserve">Robinson WR, Renson A, Naimi AI. Teaching yourself about structural racism will improve your machine learning. </w:t>
      </w:r>
      <w:r w:rsidRPr="00707B23">
        <w:rPr>
          <w:i/>
        </w:rPr>
        <w:t>Biostatistics</w:t>
      </w:r>
      <w:r w:rsidRPr="00707B23">
        <w:t xml:space="preserve"> 2020; </w:t>
      </w:r>
      <w:r w:rsidRPr="00707B23">
        <w:rPr>
          <w:b/>
        </w:rPr>
        <w:t>21</w:t>
      </w:r>
      <w:r w:rsidRPr="00707B23">
        <w:t>(2): 339-44.</w:t>
      </w:r>
    </w:p>
    <w:p w14:paraId="4D1B523D" w14:textId="77777777" w:rsidR="00CD6886" w:rsidRPr="00707B23" w:rsidRDefault="00CD6886" w:rsidP="00CD6886">
      <w:pPr>
        <w:pStyle w:val="EndNoteBibliography"/>
        <w:spacing w:after="0"/>
      </w:pPr>
      <w:r w:rsidRPr="00707B23">
        <w:t>41.</w:t>
      </w:r>
      <w:r w:rsidRPr="00707B23">
        <w:tab/>
        <w:t>Madaio MA, Stark L, Wortman Vaughan J, Wallach H. Co-designing checklists to understand organizational challenges and opportunities around fairness in ai.  Proceedings of the 2020 CHI Conference on Human Factors in Computing Systems; 2020; 2020. p. 1-14.</w:t>
      </w:r>
    </w:p>
    <w:p w14:paraId="5993D3A9" w14:textId="6E6A4302" w:rsidR="00CD6886" w:rsidRPr="00707B23" w:rsidRDefault="00CD6886" w:rsidP="00CD6886">
      <w:pPr>
        <w:pStyle w:val="EndNoteBibliography"/>
        <w:spacing w:after="0"/>
      </w:pPr>
      <w:r w:rsidRPr="00707B23">
        <w:t>42.</w:t>
      </w:r>
      <w:r w:rsidRPr="00707B23">
        <w:tab/>
        <w:t xml:space="preserve">Prevention CfDCa. Prevalence of Both Diagnosed and Undiagnosed Diabetes. [ </w:t>
      </w:r>
      <w:hyperlink r:id="rId15" w:history="1">
        <w:r w:rsidRPr="00707B23">
          <w:rPr>
            <w:rStyle w:val="Hyperlink"/>
          </w:rPr>
          <w:t>https://www.cdc.gov/diabetes/data/statistics-report/diagnosed-undiagnosed-diabetes.html</w:t>
        </w:r>
      </w:hyperlink>
      <w:r w:rsidRPr="00707B23">
        <w:t xml:space="preserve"> ]. Accessed: 26 Jan 2022.</w:t>
      </w:r>
    </w:p>
    <w:p w14:paraId="6D09D0DA" w14:textId="77777777" w:rsidR="00CD6886" w:rsidRPr="00707B23" w:rsidRDefault="00CD6886" w:rsidP="00CD6886">
      <w:pPr>
        <w:pStyle w:val="EndNoteBibliography"/>
      </w:pPr>
      <w:r w:rsidRPr="00707B23">
        <w:t>43.</w:t>
      </w:r>
      <w:r w:rsidRPr="00707B23">
        <w:tab/>
        <w:t xml:space="preserve">Shah AD, Bartlett JW, Carpenter J, Nicholas O, Hemingway H. Comparison of random forest and parametric imputation models for imputing missing data using MICE: a CALIBER study. </w:t>
      </w:r>
      <w:r w:rsidRPr="00707B23">
        <w:rPr>
          <w:i/>
        </w:rPr>
        <w:t>American journal of epidemiology</w:t>
      </w:r>
      <w:r w:rsidRPr="00707B23">
        <w:t xml:space="preserve"> 2014; </w:t>
      </w:r>
      <w:r w:rsidRPr="00707B23">
        <w:rPr>
          <w:b/>
        </w:rPr>
        <w:t>179</w:t>
      </w:r>
      <w:r w:rsidRPr="00707B23">
        <w:t>(6): 764-74.</w:t>
      </w:r>
    </w:p>
    <w:p w14:paraId="1C7DEC92" w14:textId="0AE0CC49" w:rsidR="00B96DEC" w:rsidRPr="00707B23" w:rsidRDefault="00B96DEC" w:rsidP="006678A1">
      <w:pPr>
        <w:spacing w:line="480" w:lineRule="auto"/>
      </w:pPr>
      <w:r w:rsidRPr="00707B23">
        <w:fldChar w:fldCharType="end"/>
      </w:r>
    </w:p>
    <w:p w14:paraId="25E95EAE" w14:textId="77777777" w:rsidR="00B96DEC" w:rsidRPr="00707B23" w:rsidRDefault="00B96DEC" w:rsidP="006678A1">
      <w:pPr>
        <w:spacing w:after="160" w:line="480" w:lineRule="auto"/>
        <w:jc w:val="both"/>
        <w:rPr>
          <w:b/>
          <w:bCs/>
          <w:kern w:val="32"/>
          <w:sz w:val="32"/>
          <w:szCs w:val="32"/>
        </w:rPr>
      </w:pPr>
      <w:r w:rsidRPr="00707B23">
        <w:br w:type="page"/>
      </w:r>
    </w:p>
    <w:p w14:paraId="5B9356D0" w14:textId="77777777" w:rsidR="00156518" w:rsidRPr="00707B23" w:rsidRDefault="00156518" w:rsidP="006678A1">
      <w:pPr>
        <w:pStyle w:val="Heading1"/>
        <w:spacing w:line="480" w:lineRule="auto"/>
        <w:jc w:val="both"/>
        <w:rPr>
          <w:rFonts w:ascii="Times New Roman" w:eastAsia="ヒラギノ角ゴ Pro W3" w:hAnsi="Times New Roman"/>
        </w:rPr>
      </w:pPr>
      <w:bookmarkStart w:id="182" w:name="_Hlk75215779"/>
      <w:r w:rsidRPr="00707B23">
        <w:rPr>
          <w:rFonts w:ascii="Times New Roman" w:eastAsia="ヒラギノ角ゴ Pro W3" w:hAnsi="Times New Roman"/>
        </w:rPr>
        <w:lastRenderedPageBreak/>
        <w:t xml:space="preserve">Tables </w:t>
      </w:r>
    </w:p>
    <w:p w14:paraId="3E765F93" w14:textId="77777777" w:rsidR="00156518" w:rsidRPr="00707B23" w:rsidRDefault="00156518" w:rsidP="006678A1">
      <w:pPr>
        <w:spacing w:line="480" w:lineRule="auto"/>
        <w:jc w:val="both"/>
        <w:rPr>
          <w:b/>
          <w:bCs/>
          <w:sz w:val="22"/>
        </w:rPr>
      </w:pPr>
      <w:r w:rsidRPr="00707B23">
        <w:rPr>
          <w:b/>
          <w:bCs/>
          <w:sz w:val="22"/>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707B23" w14:paraId="6A727EFF" w14:textId="77777777" w:rsidTr="00B907E2">
        <w:tc>
          <w:tcPr>
            <w:tcW w:w="10881" w:type="dxa"/>
            <w:gridSpan w:val="8"/>
          </w:tcPr>
          <w:p w14:paraId="1EE5A187" w14:textId="77777777" w:rsidR="00075163" w:rsidRPr="00707B23" w:rsidRDefault="00075163" w:rsidP="00075163">
            <w:pPr>
              <w:tabs>
                <w:tab w:val="left" w:pos="2110"/>
              </w:tabs>
              <w:spacing w:line="276" w:lineRule="auto"/>
              <w:rPr>
                <w:b/>
                <w:sz w:val="20"/>
                <w:szCs w:val="20"/>
              </w:rPr>
            </w:pPr>
            <w:r w:rsidRPr="00707B23">
              <w:rPr>
                <w:b/>
                <w:sz w:val="20"/>
                <w:szCs w:val="20"/>
              </w:rPr>
              <w:t xml:space="preserve">Table 1. Unimputed descriptive statistics of the NHANES data (N=14,638). </w:t>
            </w:r>
          </w:p>
        </w:tc>
      </w:tr>
      <w:tr w:rsidR="00075163" w:rsidRPr="00707B23" w14:paraId="520664D4" w14:textId="77777777" w:rsidTr="00B907E2">
        <w:trPr>
          <w:gridAfter w:val="1"/>
          <w:wAfter w:w="7" w:type="dxa"/>
        </w:trPr>
        <w:tc>
          <w:tcPr>
            <w:tcW w:w="2841" w:type="dxa"/>
          </w:tcPr>
          <w:p w14:paraId="457EFD5D" w14:textId="77777777" w:rsidR="00075163" w:rsidRPr="00707B23" w:rsidRDefault="00075163" w:rsidP="00075163">
            <w:pPr>
              <w:tabs>
                <w:tab w:val="left" w:pos="2110"/>
              </w:tabs>
              <w:spacing w:line="276" w:lineRule="auto"/>
              <w:rPr>
                <w:sz w:val="20"/>
                <w:szCs w:val="20"/>
              </w:rPr>
            </w:pPr>
          </w:p>
        </w:tc>
        <w:tc>
          <w:tcPr>
            <w:tcW w:w="1300" w:type="dxa"/>
          </w:tcPr>
          <w:p w14:paraId="33CAB4E0" w14:textId="77777777" w:rsidR="00075163" w:rsidRPr="00707B23" w:rsidRDefault="00075163" w:rsidP="00075163">
            <w:pPr>
              <w:tabs>
                <w:tab w:val="left" w:pos="2110"/>
              </w:tabs>
              <w:spacing w:line="276" w:lineRule="auto"/>
              <w:jc w:val="center"/>
              <w:rPr>
                <w:b/>
                <w:sz w:val="20"/>
                <w:szCs w:val="20"/>
              </w:rPr>
            </w:pPr>
            <w:r w:rsidRPr="00707B23">
              <w:rPr>
                <w:b/>
                <w:sz w:val="20"/>
                <w:szCs w:val="20"/>
              </w:rPr>
              <w:t>1999–2000</w:t>
            </w:r>
          </w:p>
        </w:tc>
        <w:tc>
          <w:tcPr>
            <w:tcW w:w="1347" w:type="dxa"/>
          </w:tcPr>
          <w:p w14:paraId="0289B1EC" w14:textId="77777777" w:rsidR="00075163" w:rsidRPr="00707B23" w:rsidRDefault="00075163" w:rsidP="00075163">
            <w:pPr>
              <w:tabs>
                <w:tab w:val="left" w:pos="2110"/>
              </w:tabs>
              <w:spacing w:line="276" w:lineRule="auto"/>
              <w:jc w:val="center"/>
              <w:rPr>
                <w:b/>
                <w:sz w:val="20"/>
                <w:szCs w:val="20"/>
              </w:rPr>
            </w:pPr>
            <w:r w:rsidRPr="00707B23">
              <w:rPr>
                <w:b/>
                <w:sz w:val="20"/>
                <w:szCs w:val="20"/>
              </w:rPr>
              <w:t>2001–2002</w:t>
            </w:r>
          </w:p>
        </w:tc>
        <w:tc>
          <w:tcPr>
            <w:tcW w:w="1346" w:type="dxa"/>
          </w:tcPr>
          <w:p w14:paraId="777B5537" w14:textId="77777777" w:rsidR="00075163" w:rsidRPr="00707B23" w:rsidRDefault="00075163" w:rsidP="00075163">
            <w:pPr>
              <w:tabs>
                <w:tab w:val="left" w:pos="2110"/>
              </w:tabs>
              <w:spacing w:line="276" w:lineRule="auto"/>
              <w:jc w:val="center"/>
              <w:rPr>
                <w:b/>
                <w:sz w:val="20"/>
                <w:szCs w:val="20"/>
              </w:rPr>
            </w:pPr>
            <w:r w:rsidRPr="00707B23">
              <w:rPr>
                <w:b/>
                <w:sz w:val="20"/>
                <w:szCs w:val="20"/>
              </w:rPr>
              <w:t>2003–2004</w:t>
            </w:r>
          </w:p>
        </w:tc>
        <w:tc>
          <w:tcPr>
            <w:tcW w:w="1347" w:type="dxa"/>
          </w:tcPr>
          <w:p w14:paraId="51811ECF" w14:textId="77777777" w:rsidR="00075163" w:rsidRPr="00707B23" w:rsidRDefault="00075163" w:rsidP="00075163">
            <w:pPr>
              <w:tabs>
                <w:tab w:val="left" w:pos="2110"/>
              </w:tabs>
              <w:spacing w:line="276" w:lineRule="auto"/>
              <w:jc w:val="center"/>
              <w:rPr>
                <w:b/>
                <w:sz w:val="20"/>
                <w:szCs w:val="20"/>
              </w:rPr>
            </w:pPr>
            <w:r w:rsidRPr="00707B23">
              <w:rPr>
                <w:b/>
                <w:sz w:val="20"/>
                <w:szCs w:val="20"/>
              </w:rPr>
              <w:t>2005–2006</w:t>
            </w:r>
          </w:p>
        </w:tc>
        <w:tc>
          <w:tcPr>
            <w:tcW w:w="1347" w:type="dxa"/>
          </w:tcPr>
          <w:p w14:paraId="6187D778" w14:textId="77777777" w:rsidR="00075163" w:rsidRPr="00707B23" w:rsidRDefault="00075163" w:rsidP="00075163">
            <w:pPr>
              <w:tabs>
                <w:tab w:val="left" w:pos="2110"/>
              </w:tabs>
              <w:spacing w:line="276" w:lineRule="auto"/>
              <w:jc w:val="center"/>
              <w:rPr>
                <w:b/>
                <w:sz w:val="20"/>
                <w:szCs w:val="20"/>
              </w:rPr>
            </w:pPr>
            <w:r w:rsidRPr="00707B23">
              <w:rPr>
                <w:b/>
                <w:sz w:val="20"/>
                <w:szCs w:val="20"/>
              </w:rPr>
              <w:t>2007–2008</w:t>
            </w:r>
          </w:p>
        </w:tc>
        <w:tc>
          <w:tcPr>
            <w:tcW w:w="1346" w:type="dxa"/>
          </w:tcPr>
          <w:p w14:paraId="3362027E" w14:textId="77777777" w:rsidR="00075163" w:rsidRPr="00707B23" w:rsidRDefault="00075163" w:rsidP="00075163">
            <w:pPr>
              <w:tabs>
                <w:tab w:val="left" w:pos="2110"/>
              </w:tabs>
              <w:spacing w:line="276" w:lineRule="auto"/>
              <w:jc w:val="center"/>
              <w:rPr>
                <w:b/>
                <w:sz w:val="20"/>
                <w:szCs w:val="20"/>
              </w:rPr>
            </w:pPr>
            <w:r w:rsidRPr="00707B23">
              <w:rPr>
                <w:b/>
                <w:sz w:val="20"/>
                <w:szCs w:val="20"/>
              </w:rPr>
              <w:t>2009–2010</w:t>
            </w:r>
          </w:p>
        </w:tc>
      </w:tr>
      <w:tr w:rsidR="00075163" w:rsidRPr="00707B23" w14:paraId="0CA60166" w14:textId="77777777" w:rsidTr="00B907E2">
        <w:trPr>
          <w:gridAfter w:val="1"/>
          <w:wAfter w:w="7" w:type="dxa"/>
        </w:trPr>
        <w:tc>
          <w:tcPr>
            <w:tcW w:w="2841" w:type="dxa"/>
          </w:tcPr>
          <w:p w14:paraId="5A56F6AD" w14:textId="77777777" w:rsidR="00075163" w:rsidRPr="00707B23" w:rsidRDefault="00075163" w:rsidP="00075163">
            <w:pPr>
              <w:tabs>
                <w:tab w:val="left" w:pos="2110"/>
              </w:tabs>
              <w:spacing w:line="276" w:lineRule="auto"/>
              <w:rPr>
                <w:b/>
                <w:sz w:val="20"/>
                <w:szCs w:val="20"/>
              </w:rPr>
            </w:pPr>
            <w:r w:rsidRPr="00707B23">
              <w:rPr>
                <w:b/>
                <w:sz w:val="20"/>
                <w:szCs w:val="20"/>
              </w:rPr>
              <w:t>N</w:t>
            </w:r>
          </w:p>
        </w:tc>
        <w:tc>
          <w:tcPr>
            <w:tcW w:w="1300" w:type="dxa"/>
          </w:tcPr>
          <w:p w14:paraId="554226A2" w14:textId="77777777" w:rsidR="00075163" w:rsidRPr="00707B23" w:rsidRDefault="00075163" w:rsidP="00075163">
            <w:pPr>
              <w:tabs>
                <w:tab w:val="left" w:pos="2110"/>
              </w:tabs>
              <w:spacing w:line="276" w:lineRule="auto"/>
              <w:jc w:val="center"/>
              <w:rPr>
                <w:sz w:val="20"/>
                <w:szCs w:val="20"/>
              </w:rPr>
            </w:pPr>
            <w:r w:rsidRPr="00707B23">
              <w:rPr>
                <w:sz w:val="20"/>
                <w:szCs w:val="20"/>
              </w:rPr>
              <w:t>2,243</w:t>
            </w:r>
          </w:p>
        </w:tc>
        <w:tc>
          <w:tcPr>
            <w:tcW w:w="1347" w:type="dxa"/>
          </w:tcPr>
          <w:p w14:paraId="65D1023F" w14:textId="77777777" w:rsidR="00075163" w:rsidRPr="00707B23" w:rsidRDefault="00075163" w:rsidP="00075163">
            <w:pPr>
              <w:tabs>
                <w:tab w:val="left" w:pos="2110"/>
              </w:tabs>
              <w:spacing w:line="276" w:lineRule="auto"/>
              <w:jc w:val="center"/>
              <w:rPr>
                <w:sz w:val="20"/>
                <w:szCs w:val="20"/>
              </w:rPr>
            </w:pPr>
            <w:r w:rsidRPr="00707B23">
              <w:rPr>
                <w:sz w:val="20"/>
                <w:szCs w:val="20"/>
              </w:rPr>
              <w:t>2,544</w:t>
            </w:r>
          </w:p>
        </w:tc>
        <w:tc>
          <w:tcPr>
            <w:tcW w:w="1346" w:type="dxa"/>
          </w:tcPr>
          <w:p w14:paraId="1E500C39" w14:textId="77777777" w:rsidR="00075163" w:rsidRPr="00707B23" w:rsidRDefault="00075163" w:rsidP="00075163">
            <w:pPr>
              <w:tabs>
                <w:tab w:val="left" w:pos="871"/>
              </w:tabs>
              <w:spacing w:line="276" w:lineRule="auto"/>
              <w:jc w:val="center"/>
              <w:rPr>
                <w:sz w:val="20"/>
                <w:szCs w:val="20"/>
              </w:rPr>
            </w:pPr>
            <w:r w:rsidRPr="00707B23">
              <w:rPr>
                <w:sz w:val="20"/>
                <w:szCs w:val="20"/>
              </w:rPr>
              <w:t>2,295</w:t>
            </w:r>
          </w:p>
        </w:tc>
        <w:tc>
          <w:tcPr>
            <w:tcW w:w="1347" w:type="dxa"/>
          </w:tcPr>
          <w:p w14:paraId="7FF1984E" w14:textId="77777777" w:rsidR="00075163" w:rsidRPr="00707B23" w:rsidRDefault="00075163" w:rsidP="00075163">
            <w:pPr>
              <w:tabs>
                <w:tab w:val="left" w:pos="2110"/>
              </w:tabs>
              <w:spacing w:line="276" w:lineRule="auto"/>
              <w:jc w:val="center"/>
              <w:rPr>
                <w:sz w:val="20"/>
                <w:szCs w:val="20"/>
              </w:rPr>
            </w:pPr>
            <w:r w:rsidRPr="00707B23">
              <w:rPr>
                <w:sz w:val="20"/>
                <w:szCs w:val="20"/>
              </w:rPr>
              <w:t>2,320</w:t>
            </w:r>
          </w:p>
        </w:tc>
        <w:tc>
          <w:tcPr>
            <w:tcW w:w="1347" w:type="dxa"/>
          </w:tcPr>
          <w:p w14:paraId="726CF1FA" w14:textId="77777777" w:rsidR="00075163" w:rsidRPr="00707B23" w:rsidRDefault="00075163" w:rsidP="00075163">
            <w:pPr>
              <w:tabs>
                <w:tab w:val="left" w:pos="2110"/>
              </w:tabs>
              <w:spacing w:line="276" w:lineRule="auto"/>
              <w:jc w:val="center"/>
              <w:rPr>
                <w:sz w:val="20"/>
                <w:szCs w:val="20"/>
              </w:rPr>
            </w:pPr>
            <w:r w:rsidRPr="00707B23">
              <w:rPr>
                <w:sz w:val="20"/>
                <w:szCs w:val="20"/>
              </w:rPr>
              <w:t>2,531</w:t>
            </w:r>
          </w:p>
        </w:tc>
        <w:tc>
          <w:tcPr>
            <w:tcW w:w="1346" w:type="dxa"/>
          </w:tcPr>
          <w:p w14:paraId="588BF795" w14:textId="77777777" w:rsidR="00075163" w:rsidRPr="00707B23" w:rsidRDefault="00075163" w:rsidP="00075163">
            <w:pPr>
              <w:tabs>
                <w:tab w:val="left" w:pos="2110"/>
              </w:tabs>
              <w:spacing w:line="276" w:lineRule="auto"/>
              <w:jc w:val="center"/>
              <w:rPr>
                <w:sz w:val="20"/>
                <w:szCs w:val="20"/>
              </w:rPr>
            </w:pPr>
            <w:r w:rsidRPr="00707B23">
              <w:rPr>
                <w:sz w:val="20"/>
                <w:szCs w:val="20"/>
              </w:rPr>
              <w:t>2,705</w:t>
            </w:r>
          </w:p>
        </w:tc>
      </w:tr>
      <w:tr w:rsidR="00075163" w:rsidRPr="00707B23" w14:paraId="6DA2F186" w14:textId="77777777" w:rsidTr="00B907E2">
        <w:trPr>
          <w:gridAfter w:val="1"/>
          <w:wAfter w:w="7" w:type="dxa"/>
        </w:trPr>
        <w:tc>
          <w:tcPr>
            <w:tcW w:w="2841" w:type="dxa"/>
          </w:tcPr>
          <w:p w14:paraId="5790599B" w14:textId="77777777" w:rsidR="00075163" w:rsidRPr="00707B23" w:rsidRDefault="00075163" w:rsidP="00075163">
            <w:pPr>
              <w:tabs>
                <w:tab w:val="left" w:pos="2110"/>
              </w:tabs>
              <w:spacing w:line="276" w:lineRule="auto"/>
              <w:rPr>
                <w:sz w:val="20"/>
                <w:szCs w:val="20"/>
              </w:rPr>
            </w:pPr>
            <w:r w:rsidRPr="00707B23">
              <w:rPr>
                <w:b/>
                <w:sz w:val="20"/>
                <w:szCs w:val="20"/>
              </w:rPr>
              <w:t>Age</w:t>
            </w:r>
            <w:r w:rsidRPr="00707B23">
              <w:rPr>
                <w:sz w:val="20"/>
                <w:szCs w:val="20"/>
              </w:rPr>
              <w:t xml:space="preserve">, years </w:t>
            </w:r>
          </w:p>
        </w:tc>
        <w:tc>
          <w:tcPr>
            <w:tcW w:w="1300" w:type="dxa"/>
          </w:tcPr>
          <w:p w14:paraId="57CA67F3" w14:textId="77777777" w:rsidR="00075163" w:rsidRPr="00707B23" w:rsidRDefault="00075163" w:rsidP="00075163">
            <w:pPr>
              <w:tabs>
                <w:tab w:val="left" w:pos="2110"/>
              </w:tabs>
              <w:spacing w:line="276" w:lineRule="auto"/>
              <w:jc w:val="center"/>
              <w:rPr>
                <w:sz w:val="20"/>
                <w:szCs w:val="20"/>
              </w:rPr>
            </w:pPr>
            <w:r w:rsidRPr="00707B23">
              <w:rPr>
                <w:sz w:val="20"/>
                <w:szCs w:val="20"/>
              </w:rPr>
              <w:t>43.2 (16.8)</w:t>
            </w:r>
          </w:p>
        </w:tc>
        <w:tc>
          <w:tcPr>
            <w:tcW w:w="1347" w:type="dxa"/>
          </w:tcPr>
          <w:p w14:paraId="0B02AA8D" w14:textId="77777777" w:rsidR="00075163" w:rsidRPr="00707B23" w:rsidRDefault="00075163" w:rsidP="00075163">
            <w:pPr>
              <w:tabs>
                <w:tab w:val="left" w:pos="2110"/>
              </w:tabs>
              <w:spacing w:line="276" w:lineRule="auto"/>
              <w:jc w:val="center"/>
              <w:rPr>
                <w:sz w:val="20"/>
                <w:szCs w:val="20"/>
              </w:rPr>
            </w:pPr>
            <w:r w:rsidRPr="00707B23">
              <w:rPr>
                <w:sz w:val="20"/>
                <w:szCs w:val="20"/>
              </w:rPr>
              <w:t>43.4 (18.8)</w:t>
            </w:r>
          </w:p>
        </w:tc>
        <w:tc>
          <w:tcPr>
            <w:tcW w:w="1346" w:type="dxa"/>
          </w:tcPr>
          <w:p w14:paraId="00558B77" w14:textId="77777777" w:rsidR="00075163" w:rsidRPr="00707B23" w:rsidRDefault="00075163" w:rsidP="00075163">
            <w:pPr>
              <w:tabs>
                <w:tab w:val="left" w:pos="2110"/>
              </w:tabs>
              <w:spacing w:line="276" w:lineRule="auto"/>
              <w:jc w:val="center"/>
              <w:rPr>
                <w:sz w:val="20"/>
                <w:szCs w:val="20"/>
              </w:rPr>
            </w:pPr>
            <w:r w:rsidRPr="00707B23">
              <w:rPr>
                <w:sz w:val="20"/>
                <w:szCs w:val="20"/>
              </w:rPr>
              <w:t>43.8 (17.0)</w:t>
            </w:r>
          </w:p>
        </w:tc>
        <w:tc>
          <w:tcPr>
            <w:tcW w:w="1347" w:type="dxa"/>
          </w:tcPr>
          <w:p w14:paraId="6CD3F618" w14:textId="77777777" w:rsidR="00075163" w:rsidRPr="00707B23" w:rsidRDefault="00075163" w:rsidP="00075163">
            <w:pPr>
              <w:tabs>
                <w:tab w:val="left" w:pos="2110"/>
              </w:tabs>
              <w:spacing w:line="276" w:lineRule="auto"/>
              <w:jc w:val="center"/>
              <w:rPr>
                <w:sz w:val="20"/>
                <w:szCs w:val="20"/>
              </w:rPr>
            </w:pPr>
            <w:r w:rsidRPr="00707B23">
              <w:rPr>
                <w:sz w:val="20"/>
                <w:szCs w:val="20"/>
              </w:rPr>
              <w:t>44.4 (17.2)</w:t>
            </w:r>
          </w:p>
        </w:tc>
        <w:tc>
          <w:tcPr>
            <w:tcW w:w="1347" w:type="dxa"/>
          </w:tcPr>
          <w:p w14:paraId="1A94FAD2" w14:textId="77777777" w:rsidR="00075163" w:rsidRPr="00707B23" w:rsidRDefault="00075163" w:rsidP="00075163">
            <w:pPr>
              <w:tabs>
                <w:tab w:val="left" w:pos="2110"/>
              </w:tabs>
              <w:spacing w:line="276" w:lineRule="auto"/>
              <w:jc w:val="center"/>
              <w:rPr>
                <w:sz w:val="20"/>
                <w:szCs w:val="20"/>
              </w:rPr>
            </w:pPr>
            <w:r w:rsidRPr="00707B23">
              <w:rPr>
                <w:sz w:val="20"/>
                <w:szCs w:val="20"/>
              </w:rPr>
              <w:t>44.4 (17.0)</w:t>
            </w:r>
          </w:p>
        </w:tc>
        <w:tc>
          <w:tcPr>
            <w:tcW w:w="1346" w:type="dxa"/>
          </w:tcPr>
          <w:p w14:paraId="60671524" w14:textId="77777777" w:rsidR="00075163" w:rsidRPr="00707B23" w:rsidRDefault="00075163" w:rsidP="00075163">
            <w:pPr>
              <w:tabs>
                <w:tab w:val="left" w:pos="2110"/>
              </w:tabs>
              <w:spacing w:line="276" w:lineRule="auto"/>
              <w:jc w:val="center"/>
              <w:rPr>
                <w:sz w:val="20"/>
                <w:szCs w:val="20"/>
              </w:rPr>
            </w:pPr>
            <w:r w:rsidRPr="00707B23">
              <w:rPr>
                <w:sz w:val="20"/>
                <w:szCs w:val="20"/>
              </w:rPr>
              <w:t>44.7 (17.1)</w:t>
            </w:r>
          </w:p>
        </w:tc>
      </w:tr>
      <w:tr w:rsidR="00075163" w:rsidRPr="00707B23" w14:paraId="747691DC" w14:textId="77777777" w:rsidTr="00B907E2">
        <w:trPr>
          <w:gridAfter w:val="1"/>
          <w:wAfter w:w="7" w:type="dxa"/>
        </w:trPr>
        <w:tc>
          <w:tcPr>
            <w:tcW w:w="2841" w:type="dxa"/>
          </w:tcPr>
          <w:p w14:paraId="1F188DA7" w14:textId="77777777" w:rsidR="00075163" w:rsidRPr="00707B23" w:rsidRDefault="00075163" w:rsidP="00075163">
            <w:pPr>
              <w:tabs>
                <w:tab w:val="left" w:pos="2110"/>
              </w:tabs>
              <w:spacing w:line="276" w:lineRule="auto"/>
              <w:rPr>
                <w:sz w:val="20"/>
                <w:szCs w:val="20"/>
              </w:rPr>
            </w:pPr>
            <w:r w:rsidRPr="00707B23">
              <w:rPr>
                <w:b/>
                <w:sz w:val="20"/>
                <w:szCs w:val="20"/>
              </w:rPr>
              <w:t>Female</w:t>
            </w:r>
            <w:r w:rsidRPr="00707B23">
              <w:rPr>
                <w:sz w:val="20"/>
                <w:szCs w:val="20"/>
              </w:rPr>
              <w:t>, %</w:t>
            </w:r>
          </w:p>
        </w:tc>
        <w:tc>
          <w:tcPr>
            <w:tcW w:w="1300" w:type="dxa"/>
          </w:tcPr>
          <w:p w14:paraId="0BFF0FC5"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7" w:type="dxa"/>
          </w:tcPr>
          <w:p w14:paraId="530CB2B6"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6" w:type="dxa"/>
          </w:tcPr>
          <w:p w14:paraId="2930C829" w14:textId="77777777" w:rsidR="00075163" w:rsidRPr="00707B23" w:rsidRDefault="00075163" w:rsidP="00075163">
            <w:pPr>
              <w:tabs>
                <w:tab w:val="left" w:pos="2110"/>
              </w:tabs>
              <w:spacing w:line="276" w:lineRule="auto"/>
              <w:jc w:val="center"/>
              <w:rPr>
                <w:sz w:val="20"/>
                <w:szCs w:val="20"/>
              </w:rPr>
            </w:pPr>
            <w:r w:rsidRPr="00707B23">
              <w:rPr>
                <w:sz w:val="20"/>
                <w:szCs w:val="20"/>
              </w:rPr>
              <w:t>52.1</w:t>
            </w:r>
          </w:p>
        </w:tc>
        <w:tc>
          <w:tcPr>
            <w:tcW w:w="1347" w:type="dxa"/>
          </w:tcPr>
          <w:p w14:paraId="4F7B90C7" w14:textId="77777777" w:rsidR="00075163" w:rsidRPr="00707B23" w:rsidRDefault="00075163" w:rsidP="00075163">
            <w:pPr>
              <w:tabs>
                <w:tab w:val="left" w:pos="2110"/>
              </w:tabs>
              <w:spacing w:line="276" w:lineRule="auto"/>
              <w:jc w:val="center"/>
              <w:rPr>
                <w:sz w:val="20"/>
                <w:szCs w:val="20"/>
              </w:rPr>
            </w:pPr>
            <w:r w:rsidRPr="00707B23">
              <w:rPr>
                <w:sz w:val="20"/>
                <w:szCs w:val="20"/>
              </w:rPr>
              <w:t>51.4</w:t>
            </w:r>
          </w:p>
        </w:tc>
        <w:tc>
          <w:tcPr>
            <w:tcW w:w="1347" w:type="dxa"/>
          </w:tcPr>
          <w:p w14:paraId="526E11DC" w14:textId="77777777" w:rsidR="00075163" w:rsidRPr="00707B23" w:rsidRDefault="00075163" w:rsidP="00075163">
            <w:pPr>
              <w:tabs>
                <w:tab w:val="left" w:pos="2110"/>
              </w:tabs>
              <w:spacing w:line="276" w:lineRule="auto"/>
              <w:jc w:val="center"/>
              <w:rPr>
                <w:sz w:val="20"/>
                <w:szCs w:val="20"/>
              </w:rPr>
            </w:pPr>
            <w:r w:rsidRPr="00707B23">
              <w:rPr>
                <w:sz w:val="20"/>
                <w:szCs w:val="20"/>
              </w:rPr>
              <w:t>51.3</w:t>
            </w:r>
          </w:p>
        </w:tc>
        <w:tc>
          <w:tcPr>
            <w:tcW w:w="1346" w:type="dxa"/>
          </w:tcPr>
          <w:p w14:paraId="63B01084" w14:textId="77777777" w:rsidR="00075163" w:rsidRPr="00707B23" w:rsidRDefault="00075163" w:rsidP="00075163">
            <w:pPr>
              <w:tabs>
                <w:tab w:val="left" w:pos="2110"/>
              </w:tabs>
              <w:spacing w:line="276" w:lineRule="auto"/>
              <w:jc w:val="center"/>
              <w:rPr>
                <w:sz w:val="20"/>
                <w:szCs w:val="20"/>
              </w:rPr>
            </w:pPr>
            <w:r w:rsidRPr="00707B23">
              <w:rPr>
                <w:sz w:val="20"/>
                <w:szCs w:val="20"/>
              </w:rPr>
              <w:t>51.9</w:t>
            </w:r>
          </w:p>
        </w:tc>
      </w:tr>
      <w:tr w:rsidR="00075163" w:rsidRPr="00707B23" w14:paraId="716CB7B3" w14:textId="77777777" w:rsidTr="00B907E2">
        <w:trPr>
          <w:gridAfter w:val="1"/>
          <w:wAfter w:w="7" w:type="dxa"/>
        </w:trPr>
        <w:tc>
          <w:tcPr>
            <w:tcW w:w="2841" w:type="dxa"/>
          </w:tcPr>
          <w:p w14:paraId="03C69312" w14:textId="77777777" w:rsidR="00075163" w:rsidRPr="00707B23" w:rsidRDefault="00075163" w:rsidP="00075163">
            <w:pPr>
              <w:tabs>
                <w:tab w:val="left" w:pos="2110"/>
              </w:tabs>
              <w:spacing w:line="276" w:lineRule="auto"/>
              <w:rPr>
                <w:b/>
                <w:sz w:val="20"/>
                <w:szCs w:val="20"/>
              </w:rPr>
            </w:pPr>
            <w:r w:rsidRPr="00707B23">
              <w:rPr>
                <w:b/>
                <w:sz w:val="20"/>
                <w:szCs w:val="20"/>
              </w:rPr>
              <w:t>Ethnicity</w:t>
            </w:r>
            <w:r w:rsidRPr="00707B23">
              <w:rPr>
                <w:sz w:val="20"/>
                <w:szCs w:val="20"/>
              </w:rPr>
              <w:t>, %</w:t>
            </w:r>
          </w:p>
        </w:tc>
        <w:tc>
          <w:tcPr>
            <w:tcW w:w="1300" w:type="dxa"/>
          </w:tcPr>
          <w:p w14:paraId="7404CD9D" w14:textId="77777777" w:rsidR="00075163" w:rsidRPr="00707B23" w:rsidRDefault="00075163" w:rsidP="00075163">
            <w:pPr>
              <w:tabs>
                <w:tab w:val="left" w:pos="2110"/>
              </w:tabs>
              <w:spacing w:line="276" w:lineRule="auto"/>
              <w:jc w:val="center"/>
              <w:rPr>
                <w:sz w:val="20"/>
                <w:szCs w:val="20"/>
              </w:rPr>
            </w:pPr>
          </w:p>
        </w:tc>
        <w:tc>
          <w:tcPr>
            <w:tcW w:w="1347" w:type="dxa"/>
          </w:tcPr>
          <w:p w14:paraId="7750E316" w14:textId="77777777" w:rsidR="00075163" w:rsidRPr="00707B23" w:rsidRDefault="00075163" w:rsidP="00075163">
            <w:pPr>
              <w:tabs>
                <w:tab w:val="left" w:pos="2110"/>
              </w:tabs>
              <w:spacing w:line="276" w:lineRule="auto"/>
              <w:jc w:val="center"/>
              <w:rPr>
                <w:sz w:val="20"/>
                <w:szCs w:val="20"/>
              </w:rPr>
            </w:pPr>
          </w:p>
        </w:tc>
        <w:tc>
          <w:tcPr>
            <w:tcW w:w="1346" w:type="dxa"/>
          </w:tcPr>
          <w:p w14:paraId="7524C849" w14:textId="77777777" w:rsidR="00075163" w:rsidRPr="00707B23" w:rsidRDefault="00075163" w:rsidP="00075163">
            <w:pPr>
              <w:tabs>
                <w:tab w:val="left" w:pos="2110"/>
              </w:tabs>
              <w:spacing w:line="276" w:lineRule="auto"/>
              <w:jc w:val="center"/>
              <w:rPr>
                <w:sz w:val="20"/>
                <w:szCs w:val="20"/>
              </w:rPr>
            </w:pPr>
          </w:p>
        </w:tc>
        <w:tc>
          <w:tcPr>
            <w:tcW w:w="1347" w:type="dxa"/>
          </w:tcPr>
          <w:p w14:paraId="1F249E1E" w14:textId="77777777" w:rsidR="00075163" w:rsidRPr="00707B23" w:rsidRDefault="00075163" w:rsidP="00075163">
            <w:pPr>
              <w:tabs>
                <w:tab w:val="left" w:pos="2110"/>
              </w:tabs>
              <w:spacing w:line="276" w:lineRule="auto"/>
              <w:jc w:val="center"/>
              <w:rPr>
                <w:sz w:val="20"/>
                <w:szCs w:val="20"/>
              </w:rPr>
            </w:pPr>
          </w:p>
        </w:tc>
        <w:tc>
          <w:tcPr>
            <w:tcW w:w="1347" w:type="dxa"/>
          </w:tcPr>
          <w:p w14:paraId="5AD2B9A4" w14:textId="77777777" w:rsidR="00075163" w:rsidRPr="00707B23" w:rsidRDefault="00075163" w:rsidP="00075163">
            <w:pPr>
              <w:tabs>
                <w:tab w:val="left" w:pos="2110"/>
              </w:tabs>
              <w:spacing w:line="276" w:lineRule="auto"/>
              <w:jc w:val="center"/>
              <w:rPr>
                <w:sz w:val="20"/>
                <w:szCs w:val="20"/>
              </w:rPr>
            </w:pPr>
          </w:p>
        </w:tc>
        <w:tc>
          <w:tcPr>
            <w:tcW w:w="1346" w:type="dxa"/>
          </w:tcPr>
          <w:p w14:paraId="6128B320" w14:textId="77777777" w:rsidR="00075163" w:rsidRPr="00707B23" w:rsidRDefault="00075163" w:rsidP="00075163">
            <w:pPr>
              <w:tabs>
                <w:tab w:val="left" w:pos="2110"/>
              </w:tabs>
              <w:spacing w:line="276" w:lineRule="auto"/>
              <w:jc w:val="center"/>
              <w:rPr>
                <w:sz w:val="20"/>
                <w:szCs w:val="20"/>
              </w:rPr>
            </w:pPr>
          </w:p>
        </w:tc>
      </w:tr>
      <w:tr w:rsidR="00075163" w:rsidRPr="00707B23" w14:paraId="621B8BD8" w14:textId="77777777" w:rsidTr="00B907E2">
        <w:trPr>
          <w:gridAfter w:val="1"/>
          <w:wAfter w:w="7" w:type="dxa"/>
        </w:trPr>
        <w:tc>
          <w:tcPr>
            <w:tcW w:w="2841" w:type="dxa"/>
          </w:tcPr>
          <w:p w14:paraId="72D04F80" w14:textId="77777777" w:rsidR="00075163" w:rsidRPr="00707B23" w:rsidRDefault="00075163" w:rsidP="00075163">
            <w:pPr>
              <w:tabs>
                <w:tab w:val="left" w:pos="2110"/>
              </w:tabs>
              <w:spacing w:line="276" w:lineRule="auto"/>
              <w:rPr>
                <w:sz w:val="20"/>
                <w:szCs w:val="20"/>
              </w:rPr>
            </w:pPr>
            <w:r w:rsidRPr="00707B23">
              <w:rPr>
                <w:sz w:val="20"/>
                <w:szCs w:val="20"/>
              </w:rPr>
              <w:t>Non-Hispanic Black</w:t>
            </w:r>
          </w:p>
        </w:tc>
        <w:tc>
          <w:tcPr>
            <w:tcW w:w="1300" w:type="dxa"/>
          </w:tcPr>
          <w:p w14:paraId="3C86DCE8" w14:textId="77777777" w:rsidR="00075163" w:rsidRPr="00707B23" w:rsidRDefault="00075163" w:rsidP="00075163">
            <w:pPr>
              <w:tabs>
                <w:tab w:val="left" w:pos="2110"/>
              </w:tabs>
              <w:spacing w:line="276" w:lineRule="auto"/>
              <w:jc w:val="center"/>
              <w:rPr>
                <w:sz w:val="20"/>
                <w:szCs w:val="20"/>
              </w:rPr>
            </w:pPr>
            <w:r w:rsidRPr="00707B23">
              <w:rPr>
                <w:sz w:val="20"/>
                <w:szCs w:val="20"/>
              </w:rPr>
              <w:t>10.2</w:t>
            </w:r>
          </w:p>
        </w:tc>
        <w:tc>
          <w:tcPr>
            <w:tcW w:w="1347" w:type="dxa"/>
          </w:tcPr>
          <w:p w14:paraId="1CD5906B" w14:textId="77777777" w:rsidR="00075163" w:rsidRPr="00707B23" w:rsidRDefault="00075163" w:rsidP="00075163">
            <w:pPr>
              <w:tabs>
                <w:tab w:val="left" w:pos="2110"/>
              </w:tabs>
              <w:spacing w:line="276" w:lineRule="auto"/>
              <w:jc w:val="center"/>
              <w:rPr>
                <w:sz w:val="20"/>
                <w:szCs w:val="20"/>
              </w:rPr>
            </w:pPr>
            <w:r w:rsidRPr="00707B23">
              <w:rPr>
                <w:sz w:val="20"/>
                <w:szCs w:val="20"/>
              </w:rPr>
              <w:t>10.7</w:t>
            </w:r>
          </w:p>
        </w:tc>
        <w:tc>
          <w:tcPr>
            <w:tcW w:w="1346" w:type="dxa"/>
          </w:tcPr>
          <w:p w14:paraId="48120E12"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B2A10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1AD8773E" w14:textId="77777777" w:rsidR="00075163" w:rsidRPr="00707B23" w:rsidRDefault="00075163" w:rsidP="00075163">
            <w:pPr>
              <w:tabs>
                <w:tab w:val="left" w:pos="2110"/>
              </w:tabs>
              <w:spacing w:line="276" w:lineRule="auto"/>
              <w:jc w:val="center"/>
              <w:rPr>
                <w:sz w:val="20"/>
                <w:szCs w:val="20"/>
              </w:rPr>
            </w:pPr>
            <w:r w:rsidRPr="00707B23">
              <w:rPr>
                <w:sz w:val="20"/>
                <w:szCs w:val="20"/>
              </w:rPr>
              <w:t>10.6</w:t>
            </w:r>
          </w:p>
        </w:tc>
        <w:tc>
          <w:tcPr>
            <w:tcW w:w="1346" w:type="dxa"/>
          </w:tcPr>
          <w:p w14:paraId="7D633600"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r>
      <w:tr w:rsidR="00075163" w:rsidRPr="00707B23" w14:paraId="00365040" w14:textId="77777777" w:rsidTr="00B907E2">
        <w:trPr>
          <w:gridAfter w:val="1"/>
          <w:wAfter w:w="7" w:type="dxa"/>
        </w:trPr>
        <w:tc>
          <w:tcPr>
            <w:tcW w:w="2841" w:type="dxa"/>
          </w:tcPr>
          <w:p w14:paraId="55D0C265" w14:textId="77777777" w:rsidR="00075163" w:rsidRPr="00707B23" w:rsidRDefault="00075163" w:rsidP="00075163">
            <w:pPr>
              <w:tabs>
                <w:tab w:val="left" w:pos="2110"/>
              </w:tabs>
              <w:spacing w:line="276" w:lineRule="auto"/>
              <w:rPr>
                <w:sz w:val="20"/>
                <w:szCs w:val="20"/>
              </w:rPr>
            </w:pPr>
            <w:r w:rsidRPr="00707B23">
              <w:rPr>
                <w:sz w:val="20"/>
                <w:szCs w:val="20"/>
              </w:rPr>
              <w:t>Hispanic</w:t>
            </w:r>
          </w:p>
        </w:tc>
        <w:tc>
          <w:tcPr>
            <w:tcW w:w="1300" w:type="dxa"/>
          </w:tcPr>
          <w:p w14:paraId="44BE903B" w14:textId="77777777" w:rsidR="00075163" w:rsidRPr="00707B23" w:rsidRDefault="00075163" w:rsidP="00075163">
            <w:pPr>
              <w:tabs>
                <w:tab w:val="left" w:pos="2110"/>
              </w:tabs>
              <w:spacing w:line="276" w:lineRule="auto"/>
              <w:jc w:val="center"/>
              <w:rPr>
                <w:sz w:val="20"/>
                <w:szCs w:val="20"/>
              </w:rPr>
            </w:pPr>
            <w:r w:rsidRPr="00707B23">
              <w:rPr>
                <w:sz w:val="20"/>
                <w:szCs w:val="20"/>
              </w:rPr>
              <w:t>14.6</w:t>
            </w:r>
          </w:p>
        </w:tc>
        <w:tc>
          <w:tcPr>
            <w:tcW w:w="1347" w:type="dxa"/>
          </w:tcPr>
          <w:p w14:paraId="5DB004B8" w14:textId="77777777" w:rsidR="00075163" w:rsidRPr="00707B23" w:rsidRDefault="00075163" w:rsidP="00075163">
            <w:pPr>
              <w:tabs>
                <w:tab w:val="left" w:pos="2110"/>
              </w:tabs>
              <w:spacing w:line="276" w:lineRule="auto"/>
              <w:jc w:val="center"/>
              <w:rPr>
                <w:sz w:val="20"/>
                <w:szCs w:val="20"/>
              </w:rPr>
            </w:pPr>
            <w:r w:rsidRPr="00707B23">
              <w:rPr>
                <w:sz w:val="20"/>
                <w:szCs w:val="20"/>
              </w:rPr>
              <w:t>12.1</w:t>
            </w:r>
          </w:p>
        </w:tc>
        <w:tc>
          <w:tcPr>
            <w:tcW w:w="1346" w:type="dxa"/>
          </w:tcPr>
          <w:p w14:paraId="44B1E62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D741CD" w14:textId="77777777" w:rsidR="00075163" w:rsidRPr="00707B23" w:rsidRDefault="00075163" w:rsidP="00075163">
            <w:pPr>
              <w:tabs>
                <w:tab w:val="left" w:pos="2110"/>
              </w:tabs>
              <w:spacing w:line="276" w:lineRule="auto"/>
              <w:jc w:val="center"/>
              <w:rPr>
                <w:sz w:val="20"/>
                <w:szCs w:val="20"/>
              </w:rPr>
            </w:pPr>
            <w:r w:rsidRPr="00707B23">
              <w:rPr>
                <w:sz w:val="20"/>
                <w:szCs w:val="20"/>
              </w:rPr>
              <w:t>11.4</w:t>
            </w:r>
          </w:p>
        </w:tc>
        <w:tc>
          <w:tcPr>
            <w:tcW w:w="1347" w:type="dxa"/>
          </w:tcPr>
          <w:p w14:paraId="18045B4C" w14:textId="77777777" w:rsidR="00075163" w:rsidRPr="00707B23" w:rsidRDefault="00075163" w:rsidP="00075163">
            <w:pPr>
              <w:tabs>
                <w:tab w:val="left" w:pos="2110"/>
              </w:tabs>
              <w:spacing w:line="276" w:lineRule="auto"/>
              <w:jc w:val="center"/>
              <w:rPr>
                <w:sz w:val="20"/>
                <w:szCs w:val="20"/>
              </w:rPr>
            </w:pPr>
            <w:r w:rsidRPr="00707B23">
              <w:rPr>
                <w:sz w:val="20"/>
                <w:szCs w:val="20"/>
              </w:rPr>
              <w:t>13.7</w:t>
            </w:r>
          </w:p>
        </w:tc>
        <w:tc>
          <w:tcPr>
            <w:tcW w:w="1346" w:type="dxa"/>
          </w:tcPr>
          <w:p w14:paraId="7A2F35F7" w14:textId="77777777" w:rsidR="00075163" w:rsidRPr="00707B23" w:rsidRDefault="00075163" w:rsidP="00075163">
            <w:pPr>
              <w:tabs>
                <w:tab w:val="left" w:pos="2110"/>
              </w:tabs>
              <w:spacing w:line="276" w:lineRule="auto"/>
              <w:jc w:val="center"/>
              <w:rPr>
                <w:sz w:val="20"/>
                <w:szCs w:val="20"/>
              </w:rPr>
            </w:pPr>
            <w:r w:rsidRPr="00707B23">
              <w:rPr>
                <w:sz w:val="20"/>
                <w:szCs w:val="20"/>
              </w:rPr>
              <w:t>13.8</w:t>
            </w:r>
          </w:p>
        </w:tc>
      </w:tr>
      <w:tr w:rsidR="00075163" w:rsidRPr="00707B23" w14:paraId="0409DA18" w14:textId="77777777" w:rsidTr="00B907E2">
        <w:trPr>
          <w:gridAfter w:val="1"/>
          <w:wAfter w:w="7" w:type="dxa"/>
        </w:trPr>
        <w:tc>
          <w:tcPr>
            <w:tcW w:w="2841" w:type="dxa"/>
          </w:tcPr>
          <w:p w14:paraId="3EB1631E" w14:textId="77777777" w:rsidR="00075163" w:rsidRPr="00707B23" w:rsidRDefault="00075163" w:rsidP="00075163">
            <w:pPr>
              <w:tabs>
                <w:tab w:val="left" w:pos="2110"/>
              </w:tabs>
              <w:spacing w:line="276" w:lineRule="auto"/>
              <w:rPr>
                <w:sz w:val="20"/>
                <w:szCs w:val="20"/>
              </w:rPr>
            </w:pPr>
            <w:r w:rsidRPr="00707B23">
              <w:rPr>
                <w:sz w:val="20"/>
                <w:szCs w:val="20"/>
              </w:rPr>
              <w:t>Non-Hispanic White</w:t>
            </w:r>
          </w:p>
        </w:tc>
        <w:tc>
          <w:tcPr>
            <w:tcW w:w="1300" w:type="dxa"/>
          </w:tcPr>
          <w:p w14:paraId="363454C3" w14:textId="77777777" w:rsidR="00075163" w:rsidRPr="00707B23" w:rsidRDefault="00075163" w:rsidP="00075163">
            <w:pPr>
              <w:tabs>
                <w:tab w:val="left" w:pos="2110"/>
              </w:tabs>
              <w:spacing w:line="276" w:lineRule="auto"/>
              <w:jc w:val="center"/>
              <w:rPr>
                <w:sz w:val="20"/>
                <w:szCs w:val="20"/>
              </w:rPr>
            </w:pPr>
            <w:r w:rsidRPr="00707B23">
              <w:rPr>
                <w:sz w:val="20"/>
                <w:szCs w:val="20"/>
              </w:rPr>
              <w:t>71.1</w:t>
            </w:r>
          </w:p>
        </w:tc>
        <w:tc>
          <w:tcPr>
            <w:tcW w:w="1347" w:type="dxa"/>
          </w:tcPr>
          <w:p w14:paraId="10A47D0E" w14:textId="77777777" w:rsidR="00075163" w:rsidRPr="00707B23" w:rsidRDefault="00075163" w:rsidP="00075163">
            <w:pPr>
              <w:tabs>
                <w:tab w:val="left" w:pos="2110"/>
              </w:tabs>
              <w:spacing w:line="276" w:lineRule="auto"/>
              <w:jc w:val="center"/>
              <w:rPr>
                <w:sz w:val="20"/>
                <w:szCs w:val="20"/>
              </w:rPr>
            </w:pPr>
            <w:r w:rsidRPr="00707B23">
              <w:rPr>
                <w:sz w:val="20"/>
                <w:szCs w:val="20"/>
              </w:rPr>
              <w:t>72.5</w:t>
            </w:r>
          </w:p>
        </w:tc>
        <w:tc>
          <w:tcPr>
            <w:tcW w:w="1346" w:type="dxa"/>
          </w:tcPr>
          <w:p w14:paraId="115E4F1E" w14:textId="77777777" w:rsidR="00075163" w:rsidRPr="00707B23" w:rsidRDefault="00075163" w:rsidP="00075163">
            <w:pPr>
              <w:tabs>
                <w:tab w:val="left" w:pos="2110"/>
              </w:tabs>
              <w:spacing w:line="276" w:lineRule="auto"/>
              <w:jc w:val="center"/>
              <w:rPr>
                <w:sz w:val="20"/>
                <w:szCs w:val="20"/>
              </w:rPr>
            </w:pPr>
            <w:r w:rsidRPr="00707B23">
              <w:rPr>
                <w:sz w:val="20"/>
                <w:szCs w:val="20"/>
              </w:rPr>
              <w:t>72.6</w:t>
            </w:r>
          </w:p>
        </w:tc>
        <w:tc>
          <w:tcPr>
            <w:tcW w:w="1347" w:type="dxa"/>
          </w:tcPr>
          <w:p w14:paraId="6A0DDAE2" w14:textId="77777777" w:rsidR="00075163" w:rsidRPr="00707B23" w:rsidRDefault="00075163" w:rsidP="00075163">
            <w:pPr>
              <w:tabs>
                <w:tab w:val="left" w:pos="2110"/>
              </w:tabs>
              <w:spacing w:line="276" w:lineRule="auto"/>
              <w:jc w:val="center"/>
              <w:rPr>
                <w:sz w:val="20"/>
                <w:szCs w:val="20"/>
              </w:rPr>
            </w:pPr>
            <w:r w:rsidRPr="00707B23">
              <w:rPr>
                <w:sz w:val="20"/>
                <w:szCs w:val="20"/>
              </w:rPr>
              <w:t>72.1</w:t>
            </w:r>
          </w:p>
        </w:tc>
        <w:tc>
          <w:tcPr>
            <w:tcW w:w="1347" w:type="dxa"/>
          </w:tcPr>
          <w:p w14:paraId="3092F7A7" w14:textId="77777777" w:rsidR="00075163" w:rsidRPr="00707B23" w:rsidRDefault="00075163" w:rsidP="00075163">
            <w:pPr>
              <w:tabs>
                <w:tab w:val="left" w:pos="2110"/>
              </w:tabs>
              <w:spacing w:line="276" w:lineRule="auto"/>
              <w:jc w:val="center"/>
              <w:rPr>
                <w:sz w:val="20"/>
                <w:szCs w:val="20"/>
              </w:rPr>
            </w:pPr>
            <w:r w:rsidRPr="00707B23">
              <w:rPr>
                <w:sz w:val="20"/>
                <w:szCs w:val="20"/>
              </w:rPr>
              <w:t>70.0</w:t>
            </w:r>
          </w:p>
        </w:tc>
        <w:tc>
          <w:tcPr>
            <w:tcW w:w="1346" w:type="dxa"/>
          </w:tcPr>
          <w:p w14:paraId="11339C8F" w14:textId="77777777" w:rsidR="00075163" w:rsidRPr="00707B23" w:rsidRDefault="00075163" w:rsidP="00075163">
            <w:pPr>
              <w:tabs>
                <w:tab w:val="left" w:pos="2110"/>
              </w:tabs>
              <w:spacing w:line="276" w:lineRule="auto"/>
              <w:jc w:val="center"/>
              <w:rPr>
                <w:sz w:val="20"/>
                <w:szCs w:val="20"/>
              </w:rPr>
            </w:pPr>
            <w:r w:rsidRPr="00707B23">
              <w:rPr>
                <w:sz w:val="20"/>
                <w:szCs w:val="20"/>
              </w:rPr>
              <w:t>68.5</w:t>
            </w:r>
          </w:p>
        </w:tc>
      </w:tr>
      <w:tr w:rsidR="00075163" w:rsidRPr="00707B23" w14:paraId="7762792D" w14:textId="77777777" w:rsidTr="00B907E2">
        <w:trPr>
          <w:gridAfter w:val="1"/>
          <w:wAfter w:w="7" w:type="dxa"/>
        </w:trPr>
        <w:tc>
          <w:tcPr>
            <w:tcW w:w="2841" w:type="dxa"/>
          </w:tcPr>
          <w:p w14:paraId="09006A6B" w14:textId="77777777" w:rsidR="00075163" w:rsidRPr="00707B23" w:rsidRDefault="00075163" w:rsidP="00075163">
            <w:pPr>
              <w:tabs>
                <w:tab w:val="left" w:pos="2110"/>
              </w:tabs>
              <w:spacing w:line="276" w:lineRule="auto"/>
              <w:rPr>
                <w:sz w:val="20"/>
                <w:szCs w:val="20"/>
              </w:rPr>
            </w:pPr>
            <w:r w:rsidRPr="00707B23">
              <w:rPr>
                <w:sz w:val="20"/>
                <w:szCs w:val="20"/>
              </w:rPr>
              <w:t>Other</w:t>
            </w:r>
          </w:p>
        </w:tc>
        <w:tc>
          <w:tcPr>
            <w:tcW w:w="1300" w:type="dxa"/>
          </w:tcPr>
          <w:p w14:paraId="6FFF37FA" w14:textId="77777777" w:rsidR="00075163" w:rsidRPr="00707B23" w:rsidRDefault="00075163" w:rsidP="00075163">
            <w:pPr>
              <w:tabs>
                <w:tab w:val="left" w:pos="2110"/>
              </w:tabs>
              <w:spacing w:line="276" w:lineRule="auto"/>
              <w:jc w:val="center"/>
              <w:rPr>
                <w:sz w:val="20"/>
                <w:szCs w:val="20"/>
              </w:rPr>
            </w:pPr>
            <w:r w:rsidRPr="00707B23">
              <w:rPr>
                <w:sz w:val="20"/>
                <w:szCs w:val="20"/>
              </w:rPr>
              <w:t>4.1</w:t>
            </w:r>
          </w:p>
        </w:tc>
        <w:tc>
          <w:tcPr>
            <w:tcW w:w="1347" w:type="dxa"/>
          </w:tcPr>
          <w:p w14:paraId="2D135900"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6" w:type="dxa"/>
          </w:tcPr>
          <w:p w14:paraId="5A4A0D1F"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65E639F9"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4C4AEBE2"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7148228D"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r>
      <w:tr w:rsidR="00075163" w:rsidRPr="00707B23" w14:paraId="25912B53" w14:textId="77777777" w:rsidTr="00B907E2">
        <w:trPr>
          <w:gridAfter w:val="1"/>
          <w:wAfter w:w="7" w:type="dxa"/>
        </w:trPr>
        <w:tc>
          <w:tcPr>
            <w:tcW w:w="2841" w:type="dxa"/>
          </w:tcPr>
          <w:p w14:paraId="17CF9A3A" w14:textId="77777777" w:rsidR="00075163" w:rsidRPr="00707B23" w:rsidRDefault="00075163" w:rsidP="00075163">
            <w:pPr>
              <w:tabs>
                <w:tab w:val="left" w:pos="2110"/>
              </w:tabs>
              <w:spacing w:line="276" w:lineRule="auto"/>
              <w:rPr>
                <w:sz w:val="20"/>
                <w:szCs w:val="20"/>
              </w:rPr>
            </w:pPr>
            <w:r w:rsidRPr="00707B23">
              <w:rPr>
                <w:b/>
                <w:sz w:val="20"/>
                <w:szCs w:val="20"/>
              </w:rPr>
              <w:t>Family history of diabetes</w:t>
            </w:r>
            <w:r w:rsidRPr="00707B23">
              <w:rPr>
                <w:sz w:val="20"/>
                <w:szCs w:val="20"/>
              </w:rPr>
              <w:t>, %</w:t>
            </w:r>
          </w:p>
        </w:tc>
        <w:tc>
          <w:tcPr>
            <w:tcW w:w="1300" w:type="dxa"/>
          </w:tcPr>
          <w:p w14:paraId="125C65AF" w14:textId="77777777" w:rsidR="00075163" w:rsidRPr="00707B23" w:rsidRDefault="00075163" w:rsidP="00075163">
            <w:pPr>
              <w:tabs>
                <w:tab w:val="left" w:pos="2110"/>
              </w:tabs>
              <w:spacing w:line="276" w:lineRule="auto"/>
              <w:jc w:val="center"/>
              <w:rPr>
                <w:sz w:val="20"/>
                <w:szCs w:val="20"/>
              </w:rPr>
            </w:pPr>
            <w:r w:rsidRPr="00707B23">
              <w:rPr>
                <w:sz w:val="20"/>
                <w:szCs w:val="20"/>
              </w:rPr>
              <w:t>44.1</w:t>
            </w:r>
          </w:p>
        </w:tc>
        <w:tc>
          <w:tcPr>
            <w:tcW w:w="1347" w:type="dxa"/>
          </w:tcPr>
          <w:p w14:paraId="7DB5B067" w14:textId="77777777" w:rsidR="00075163" w:rsidRPr="00707B23" w:rsidRDefault="00075163" w:rsidP="00075163">
            <w:pPr>
              <w:tabs>
                <w:tab w:val="left" w:pos="2110"/>
              </w:tabs>
              <w:spacing w:line="276" w:lineRule="auto"/>
              <w:jc w:val="center"/>
              <w:rPr>
                <w:sz w:val="20"/>
                <w:szCs w:val="20"/>
              </w:rPr>
            </w:pPr>
            <w:r w:rsidRPr="00707B23">
              <w:rPr>
                <w:sz w:val="20"/>
                <w:szCs w:val="20"/>
              </w:rPr>
              <w:t>46.5</w:t>
            </w:r>
          </w:p>
        </w:tc>
        <w:tc>
          <w:tcPr>
            <w:tcW w:w="1346" w:type="dxa"/>
          </w:tcPr>
          <w:p w14:paraId="3E3D6AB6" w14:textId="77777777" w:rsidR="00075163" w:rsidRPr="00707B23" w:rsidRDefault="00075163" w:rsidP="00075163">
            <w:pPr>
              <w:tabs>
                <w:tab w:val="left" w:pos="2110"/>
              </w:tabs>
              <w:spacing w:line="276" w:lineRule="auto"/>
              <w:jc w:val="center"/>
              <w:rPr>
                <w:b/>
                <w:sz w:val="20"/>
                <w:szCs w:val="20"/>
              </w:rPr>
            </w:pPr>
            <w:r w:rsidRPr="00707B23">
              <w:rPr>
                <w:sz w:val="20"/>
                <w:szCs w:val="20"/>
              </w:rPr>
              <w:t>46.1</w:t>
            </w:r>
          </w:p>
        </w:tc>
        <w:tc>
          <w:tcPr>
            <w:tcW w:w="1347" w:type="dxa"/>
          </w:tcPr>
          <w:p w14:paraId="5533955E" w14:textId="77777777" w:rsidR="00075163" w:rsidRPr="00707B23" w:rsidRDefault="00075163" w:rsidP="00075163">
            <w:pPr>
              <w:tabs>
                <w:tab w:val="left" w:pos="2110"/>
              </w:tabs>
              <w:spacing w:line="276" w:lineRule="auto"/>
              <w:jc w:val="center"/>
              <w:rPr>
                <w:sz w:val="20"/>
                <w:szCs w:val="20"/>
              </w:rPr>
            </w:pPr>
            <w:r w:rsidRPr="00707B23">
              <w:rPr>
                <w:sz w:val="20"/>
                <w:szCs w:val="20"/>
              </w:rPr>
              <w:t>36.6</w:t>
            </w:r>
          </w:p>
        </w:tc>
        <w:tc>
          <w:tcPr>
            <w:tcW w:w="1347" w:type="dxa"/>
          </w:tcPr>
          <w:p w14:paraId="36F61B67" w14:textId="77777777" w:rsidR="00075163" w:rsidRPr="00707B23" w:rsidRDefault="00075163" w:rsidP="00075163">
            <w:pPr>
              <w:tabs>
                <w:tab w:val="left" w:pos="2110"/>
              </w:tabs>
              <w:spacing w:line="276" w:lineRule="auto"/>
              <w:jc w:val="center"/>
              <w:rPr>
                <w:sz w:val="20"/>
                <w:szCs w:val="20"/>
              </w:rPr>
            </w:pPr>
            <w:r w:rsidRPr="00707B23">
              <w:rPr>
                <w:sz w:val="20"/>
                <w:szCs w:val="20"/>
              </w:rPr>
              <w:t>33.1</w:t>
            </w:r>
          </w:p>
        </w:tc>
        <w:tc>
          <w:tcPr>
            <w:tcW w:w="1346" w:type="dxa"/>
          </w:tcPr>
          <w:p w14:paraId="1A86199C" w14:textId="77777777" w:rsidR="00075163" w:rsidRPr="00707B23" w:rsidRDefault="00075163" w:rsidP="00075163">
            <w:pPr>
              <w:tabs>
                <w:tab w:val="left" w:pos="2110"/>
              </w:tabs>
              <w:spacing w:line="276" w:lineRule="auto"/>
              <w:jc w:val="center"/>
              <w:rPr>
                <w:sz w:val="20"/>
                <w:szCs w:val="20"/>
              </w:rPr>
            </w:pPr>
            <w:r w:rsidRPr="00707B23">
              <w:rPr>
                <w:sz w:val="20"/>
                <w:szCs w:val="20"/>
              </w:rPr>
              <w:t>32.0</w:t>
            </w:r>
          </w:p>
        </w:tc>
      </w:tr>
      <w:tr w:rsidR="00075163" w:rsidRPr="00707B23" w14:paraId="3A6A94D4" w14:textId="77777777" w:rsidTr="00B907E2">
        <w:trPr>
          <w:gridAfter w:val="1"/>
          <w:wAfter w:w="7" w:type="dxa"/>
        </w:trPr>
        <w:tc>
          <w:tcPr>
            <w:tcW w:w="2841" w:type="dxa"/>
          </w:tcPr>
          <w:p w14:paraId="4D37C4BA"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6F82E889"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0C1FCF3A"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3B5D967F"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1063695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50CD1B53" w14:textId="77777777" w:rsidR="00075163" w:rsidRPr="00707B23" w:rsidRDefault="00075163" w:rsidP="00075163">
            <w:pPr>
              <w:tabs>
                <w:tab w:val="left" w:pos="2110"/>
              </w:tabs>
              <w:spacing w:line="276" w:lineRule="auto"/>
              <w:jc w:val="center"/>
              <w:rPr>
                <w:sz w:val="20"/>
                <w:szCs w:val="20"/>
              </w:rPr>
            </w:pPr>
            <w:r w:rsidRPr="00707B23">
              <w:rPr>
                <w:sz w:val="20"/>
                <w:szCs w:val="20"/>
              </w:rPr>
              <w:t>6.0</w:t>
            </w:r>
          </w:p>
        </w:tc>
        <w:tc>
          <w:tcPr>
            <w:tcW w:w="1346" w:type="dxa"/>
          </w:tcPr>
          <w:p w14:paraId="679E2E7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A934C5B" w14:textId="77777777" w:rsidTr="00B907E2">
        <w:trPr>
          <w:gridAfter w:val="1"/>
          <w:wAfter w:w="7" w:type="dxa"/>
        </w:trPr>
        <w:tc>
          <w:tcPr>
            <w:tcW w:w="2841" w:type="dxa"/>
          </w:tcPr>
          <w:p w14:paraId="25DC68ED" w14:textId="77777777" w:rsidR="00075163" w:rsidRPr="00707B23" w:rsidRDefault="00075163" w:rsidP="00075163">
            <w:pPr>
              <w:tabs>
                <w:tab w:val="left" w:pos="2110"/>
              </w:tabs>
              <w:spacing w:line="276" w:lineRule="auto"/>
              <w:rPr>
                <w:sz w:val="20"/>
                <w:szCs w:val="20"/>
              </w:rPr>
            </w:pPr>
            <w:r w:rsidRPr="00707B23">
              <w:rPr>
                <w:b/>
                <w:sz w:val="20"/>
                <w:szCs w:val="20"/>
              </w:rPr>
              <w:t>Height</w:t>
            </w:r>
            <w:r w:rsidRPr="00707B23">
              <w:rPr>
                <w:sz w:val="20"/>
                <w:szCs w:val="20"/>
              </w:rPr>
              <w:t>, cm</w:t>
            </w:r>
          </w:p>
          <w:p w14:paraId="13B212C2"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31865AF8" w14:textId="77777777" w:rsidR="00075163" w:rsidRPr="00707B23" w:rsidRDefault="00075163" w:rsidP="00075163">
            <w:pPr>
              <w:tabs>
                <w:tab w:val="left" w:pos="2110"/>
              </w:tabs>
              <w:spacing w:line="276" w:lineRule="auto"/>
              <w:jc w:val="center"/>
              <w:rPr>
                <w:sz w:val="20"/>
                <w:szCs w:val="20"/>
              </w:rPr>
            </w:pPr>
            <w:r w:rsidRPr="00707B23">
              <w:rPr>
                <w:sz w:val="20"/>
                <w:szCs w:val="20"/>
              </w:rPr>
              <w:t>169.2 (10.0)</w:t>
            </w:r>
          </w:p>
          <w:p w14:paraId="0A5CA24E"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1ECB4562" w14:textId="77777777" w:rsidR="00075163" w:rsidRPr="00707B23" w:rsidRDefault="00075163" w:rsidP="00075163">
            <w:pPr>
              <w:tabs>
                <w:tab w:val="left" w:pos="2110"/>
              </w:tabs>
              <w:spacing w:line="276" w:lineRule="auto"/>
              <w:jc w:val="center"/>
              <w:rPr>
                <w:sz w:val="20"/>
                <w:szCs w:val="20"/>
              </w:rPr>
            </w:pPr>
            <w:r w:rsidRPr="00707B23">
              <w:rPr>
                <w:sz w:val="20"/>
                <w:szCs w:val="20"/>
              </w:rPr>
              <w:t>169.2 (10.1)</w:t>
            </w:r>
          </w:p>
          <w:p w14:paraId="7731792B" w14:textId="77777777" w:rsidR="00075163" w:rsidRPr="00707B23" w:rsidRDefault="00075163" w:rsidP="00075163">
            <w:pPr>
              <w:tabs>
                <w:tab w:val="left" w:pos="2110"/>
              </w:tabs>
              <w:spacing w:line="276" w:lineRule="auto"/>
              <w:jc w:val="center"/>
              <w:rPr>
                <w:sz w:val="20"/>
                <w:szCs w:val="20"/>
              </w:rPr>
            </w:pPr>
            <w:r w:rsidRPr="00707B23">
              <w:rPr>
                <w:sz w:val="20"/>
                <w:szCs w:val="20"/>
              </w:rPr>
              <w:t>2.8</w:t>
            </w:r>
          </w:p>
        </w:tc>
        <w:tc>
          <w:tcPr>
            <w:tcW w:w="1346" w:type="dxa"/>
          </w:tcPr>
          <w:p w14:paraId="40026C25" w14:textId="77777777" w:rsidR="00075163" w:rsidRPr="00707B23" w:rsidRDefault="00075163" w:rsidP="00075163">
            <w:pPr>
              <w:tabs>
                <w:tab w:val="left" w:pos="2110"/>
              </w:tabs>
              <w:spacing w:line="276" w:lineRule="auto"/>
              <w:jc w:val="center"/>
              <w:rPr>
                <w:sz w:val="20"/>
                <w:szCs w:val="20"/>
              </w:rPr>
            </w:pPr>
            <w:r w:rsidRPr="00707B23">
              <w:rPr>
                <w:sz w:val="20"/>
                <w:szCs w:val="20"/>
              </w:rPr>
              <w:t>169.9 (9.9)</w:t>
            </w:r>
          </w:p>
          <w:p w14:paraId="37FB954B" w14:textId="77777777" w:rsidR="00075163" w:rsidRPr="00707B23" w:rsidRDefault="00075163" w:rsidP="00075163">
            <w:pPr>
              <w:tabs>
                <w:tab w:val="left" w:pos="2110"/>
              </w:tabs>
              <w:spacing w:line="276" w:lineRule="auto"/>
              <w:jc w:val="center"/>
              <w:rPr>
                <w:sz w:val="20"/>
                <w:szCs w:val="20"/>
              </w:rPr>
            </w:pPr>
            <w:r w:rsidRPr="00707B23">
              <w:rPr>
                <w:sz w:val="20"/>
                <w:szCs w:val="20"/>
              </w:rPr>
              <w:t>1.4</w:t>
            </w:r>
          </w:p>
        </w:tc>
        <w:tc>
          <w:tcPr>
            <w:tcW w:w="1347" w:type="dxa"/>
          </w:tcPr>
          <w:p w14:paraId="499B2D85" w14:textId="77777777" w:rsidR="00075163" w:rsidRPr="00707B23" w:rsidRDefault="00075163" w:rsidP="00075163">
            <w:pPr>
              <w:tabs>
                <w:tab w:val="left" w:pos="2110"/>
              </w:tabs>
              <w:spacing w:line="276" w:lineRule="auto"/>
              <w:jc w:val="center"/>
              <w:rPr>
                <w:sz w:val="20"/>
                <w:szCs w:val="20"/>
              </w:rPr>
            </w:pPr>
            <w:r w:rsidRPr="00707B23">
              <w:rPr>
                <w:sz w:val="20"/>
                <w:szCs w:val="20"/>
              </w:rPr>
              <w:t>169.4 (10.1)</w:t>
            </w:r>
          </w:p>
          <w:p w14:paraId="612E27E6"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42BD8190" w14:textId="77777777" w:rsidR="00075163" w:rsidRPr="00707B23" w:rsidRDefault="00075163" w:rsidP="00075163">
            <w:pPr>
              <w:tabs>
                <w:tab w:val="left" w:pos="2110"/>
              </w:tabs>
              <w:spacing w:line="276" w:lineRule="auto"/>
              <w:jc w:val="center"/>
              <w:rPr>
                <w:sz w:val="20"/>
                <w:szCs w:val="20"/>
              </w:rPr>
            </w:pPr>
            <w:r w:rsidRPr="00707B23">
              <w:rPr>
                <w:sz w:val="20"/>
                <w:szCs w:val="20"/>
              </w:rPr>
              <w:t>169.6 (10.2)</w:t>
            </w:r>
          </w:p>
          <w:p w14:paraId="7B205770"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22C753A2" w14:textId="77777777" w:rsidR="00075163" w:rsidRPr="00707B23" w:rsidRDefault="00075163" w:rsidP="00075163">
            <w:pPr>
              <w:tabs>
                <w:tab w:val="left" w:pos="2110"/>
              </w:tabs>
              <w:spacing w:line="276" w:lineRule="auto"/>
              <w:jc w:val="center"/>
              <w:rPr>
                <w:sz w:val="20"/>
                <w:szCs w:val="20"/>
              </w:rPr>
            </w:pPr>
            <w:r w:rsidRPr="00707B23">
              <w:rPr>
                <w:sz w:val="20"/>
                <w:szCs w:val="20"/>
              </w:rPr>
              <w:t>169.2 (9.9)</w:t>
            </w:r>
          </w:p>
          <w:p w14:paraId="53E02FB6" w14:textId="77777777" w:rsidR="00075163" w:rsidRPr="00707B23" w:rsidRDefault="00075163" w:rsidP="00075163">
            <w:pPr>
              <w:tabs>
                <w:tab w:val="left" w:pos="2110"/>
              </w:tabs>
              <w:spacing w:line="276" w:lineRule="auto"/>
              <w:jc w:val="center"/>
              <w:rPr>
                <w:sz w:val="20"/>
                <w:szCs w:val="20"/>
              </w:rPr>
            </w:pPr>
            <w:r w:rsidRPr="00707B23">
              <w:rPr>
                <w:sz w:val="20"/>
                <w:szCs w:val="20"/>
              </w:rPr>
              <w:t>0.7</w:t>
            </w:r>
          </w:p>
        </w:tc>
      </w:tr>
      <w:tr w:rsidR="00075163" w:rsidRPr="00707B23" w14:paraId="417A9BE0" w14:textId="77777777" w:rsidTr="00B907E2">
        <w:trPr>
          <w:gridAfter w:val="1"/>
          <w:wAfter w:w="7" w:type="dxa"/>
        </w:trPr>
        <w:tc>
          <w:tcPr>
            <w:tcW w:w="2841" w:type="dxa"/>
          </w:tcPr>
          <w:p w14:paraId="5FE526D5" w14:textId="77777777" w:rsidR="00075163" w:rsidRPr="00707B23" w:rsidRDefault="00075163" w:rsidP="00075163">
            <w:pPr>
              <w:tabs>
                <w:tab w:val="left" w:pos="2110"/>
              </w:tabs>
              <w:spacing w:line="276" w:lineRule="auto"/>
              <w:rPr>
                <w:sz w:val="20"/>
                <w:szCs w:val="20"/>
                <w:vertAlign w:val="superscript"/>
              </w:rPr>
            </w:pPr>
            <w:r w:rsidRPr="00707B23">
              <w:rPr>
                <w:b/>
                <w:sz w:val="20"/>
                <w:szCs w:val="20"/>
              </w:rPr>
              <w:t>Body mass index</w:t>
            </w:r>
            <w:r w:rsidRPr="00707B23">
              <w:rPr>
                <w:sz w:val="20"/>
                <w:szCs w:val="20"/>
              </w:rPr>
              <w:t>, kg/m</w:t>
            </w:r>
            <w:r w:rsidRPr="00707B23">
              <w:rPr>
                <w:sz w:val="20"/>
                <w:szCs w:val="20"/>
                <w:vertAlign w:val="superscript"/>
              </w:rPr>
              <w:t>2</w:t>
            </w:r>
          </w:p>
          <w:p w14:paraId="750FA92B"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74D9D71F" w14:textId="77777777" w:rsidR="00075163" w:rsidRPr="00707B23" w:rsidRDefault="00075163" w:rsidP="00075163">
            <w:pPr>
              <w:tabs>
                <w:tab w:val="left" w:pos="2110"/>
              </w:tabs>
              <w:spacing w:line="276" w:lineRule="auto"/>
              <w:jc w:val="center"/>
              <w:rPr>
                <w:sz w:val="20"/>
                <w:szCs w:val="20"/>
              </w:rPr>
            </w:pPr>
            <w:r w:rsidRPr="00707B23">
              <w:rPr>
                <w:sz w:val="20"/>
                <w:szCs w:val="20"/>
              </w:rPr>
              <w:t>27.3 (5.9)</w:t>
            </w:r>
          </w:p>
          <w:p w14:paraId="641EADE1"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0801870E" w14:textId="77777777" w:rsidR="00075163" w:rsidRPr="00707B23" w:rsidRDefault="00075163" w:rsidP="00075163">
            <w:pPr>
              <w:tabs>
                <w:tab w:val="left" w:pos="2110"/>
              </w:tabs>
              <w:spacing w:line="276" w:lineRule="auto"/>
              <w:jc w:val="center"/>
              <w:rPr>
                <w:sz w:val="20"/>
                <w:szCs w:val="20"/>
              </w:rPr>
            </w:pPr>
            <w:r w:rsidRPr="00707B23">
              <w:rPr>
                <w:sz w:val="20"/>
                <w:szCs w:val="20"/>
              </w:rPr>
              <w:t>27.7 (6.2)</w:t>
            </w:r>
          </w:p>
          <w:p w14:paraId="3DA6D04B"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6" w:type="dxa"/>
          </w:tcPr>
          <w:p w14:paraId="4391AD87" w14:textId="77777777" w:rsidR="00075163" w:rsidRPr="00707B23" w:rsidRDefault="00075163" w:rsidP="00075163">
            <w:pPr>
              <w:tabs>
                <w:tab w:val="left" w:pos="2110"/>
              </w:tabs>
              <w:spacing w:line="276" w:lineRule="auto"/>
              <w:jc w:val="center"/>
              <w:rPr>
                <w:sz w:val="20"/>
                <w:szCs w:val="20"/>
              </w:rPr>
            </w:pPr>
            <w:r w:rsidRPr="00707B23">
              <w:rPr>
                <w:sz w:val="20"/>
                <w:szCs w:val="20"/>
              </w:rPr>
              <w:t>28.0 (6.2)</w:t>
            </w:r>
          </w:p>
          <w:p w14:paraId="46BAFD8B"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0E9D8DBF" w14:textId="77777777" w:rsidR="00075163" w:rsidRPr="00707B23" w:rsidRDefault="00075163" w:rsidP="00075163">
            <w:pPr>
              <w:tabs>
                <w:tab w:val="left" w:pos="2110"/>
              </w:tabs>
              <w:spacing w:line="276" w:lineRule="auto"/>
              <w:jc w:val="center"/>
              <w:rPr>
                <w:sz w:val="20"/>
                <w:szCs w:val="20"/>
              </w:rPr>
            </w:pPr>
            <w:r w:rsidRPr="00707B23">
              <w:rPr>
                <w:sz w:val="20"/>
                <w:szCs w:val="20"/>
              </w:rPr>
              <w:t>28.3 (6.9)</w:t>
            </w:r>
          </w:p>
          <w:p w14:paraId="4D53A078" w14:textId="77777777" w:rsidR="00075163" w:rsidRPr="00707B23" w:rsidRDefault="00075163" w:rsidP="00075163">
            <w:pPr>
              <w:tabs>
                <w:tab w:val="left" w:pos="2110"/>
              </w:tabs>
              <w:spacing w:line="276" w:lineRule="auto"/>
              <w:jc w:val="center"/>
              <w:rPr>
                <w:sz w:val="20"/>
                <w:szCs w:val="20"/>
              </w:rPr>
            </w:pPr>
            <w:r w:rsidRPr="00707B23">
              <w:rPr>
                <w:sz w:val="20"/>
                <w:szCs w:val="20"/>
              </w:rPr>
              <w:t>1.6</w:t>
            </w:r>
          </w:p>
        </w:tc>
        <w:tc>
          <w:tcPr>
            <w:tcW w:w="1347" w:type="dxa"/>
          </w:tcPr>
          <w:p w14:paraId="1C3FEB65" w14:textId="77777777" w:rsidR="00075163" w:rsidRPr="00707B23" w:rsidRDefault="00075163" w:rsidP="00075163">
            <w:pPr>
              <w:tabs>
                <w:tab w:val="left" w:pos="2110"/>
              </w:tabs>
              <w:spacing w:line="276" w:lineRule="auto"/>
              <w:jc w:val="center"/>
              <w:rPr>
                <w:sz w:val="20"/>
                <w:szCs w:val="20"/>
              </w:rPr>
            </w:pPr>
            <w:r w:rsidRPr="00707B23">
              <w:rPr>
                <w:sz w:val="20"/>
                <w:szCs w:val="20"/>
              </w:rPr>
              <w:t>27.8 (6.0)</w:t>
            </w:r>
          </w:p>
          <w:p w14:paraId="5B364653"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4C34C6AD" w14:textId="77777777" w:rsidR="00075163" w:rsidRPr="00707B23" w:rsidRDefault="00075163" w:rsidP="00075163">
            <w:pPr>
              <w:tabs>
                <w:tab w:val="left" w:pos="2110"/>
              </w:tabs>
              <w:spacing w:line="276" w:lineRule="auto"/>
              <w:jc w:val="center"/>
              <w:rPr>
                <w:sz w:val="20"/>
                <w:szCs w:val="20"/>
              </w:rPr>
            </w:pPr>
            <w:r w:rsidRPr="00707B23">
              <w:rPr>
                <w:sz w:val="20"/>
                <w:szCs w:val="20"/>
              </w:rPr>
              <w:t>28.4 (6.6)</w:t>
            </w:r>
          </w:p>
          <w:p w14:paraId="1FB6C39A" w14:textId="77777777" w:rsidR="00075163" w:rsidRPr="00707B23" w:rsidRDefault="00075163" w:rsidP="00075163">
            <w:pPr>
              <w:tabs>
                <w:tab w:val="left" w:pos="2110"/>
              </w:tabs>
              <w:spacing w:line="276" w:lineRule="auto"/>
              <w:jc w:val="center"/>
              <w:rPr>
                <w:sz w:val="20"/>
                <w:szCs w:val="20"/>
              </w:rPr>
            </w:pPr>
            <w:r w:rsidRPr="00707B23">
              <w:rPr>
                <w:sz w:val="20"/>
                <w:szCs w:val="20"/>
              </w:rPr>
              <w:t>0.9</w:t>
            </w:r>
          </w:p>
        </w:tc>
      </w:tr>
      <w:tr w:rsidR="00075163" w:rsidRPr="00707B23" w14:paraId="074C49CA" w14:textId="77777777" w:rsidTr="00B907E2">
        <w:trPr>
          <w:gridAfter w:val="1"/>
          <w:wAfter w:w="7" w:type="dxa"/>
        </w:trPr>
        <w:tc>
          <w:tcPr>
            <w:tcW w:w="2841" w:type="dxa"/>
          </w:tcPr>
          <w:p w14:paraId="17BAAB4E" w14:textId="77777777" w:rsidR="00075163" w:rsidRPr="00707B23" w:rsidRDefault="00075163" w:rsidP="00075163">
            <w:pPr>
              <w:tabs>
                <w:tab w:val="left" w:pos="2110"/>
              </w:tabs>
              <w:spacing w:line="276" w:lineRule="auto"/>
              <w:rPr>
                <w:sz w:val="20"/>
                <w:szCs w:val="20"/>
              </w:rPr>
            </w:pPr>
            <w:r w:rsidRPr="00707B23">
              <w:rPr>
                <w:b/>
                <w:sz w:val="20"/>
                <w:szCs w:val="20"/>
              </w:rPr>
              <w:t>Waist circumference</w:t>
            </w:r>
            <w:r w:rsidRPr="00707B23">
              <w:rPr>
                <w:sz w:val="20"/>
                <w:szCs w:val="20"/>
              </w:rPr>
              <w:t>, cm</w:t>
            </w:r>
          </w:p>
          <w:p w14:paraId="6F4A9B63"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1C380CD1" w14:textId="77777777" w:rsidR="00075163" w:rsidRPr="00707B23" w:rsidRDefault="00075163" w:rsidP="00075163">
            <w:pPr>
              <w:tabs>
                <w:tab w:val="left" w:pos="2110"/>
              </w:tabs>
              <w:spacing w:line="276" w:lineRule="auto"/>
              <w:jc w:val="center"/>
              <w:rPr>
                <w:sz w:val="20"/>
                <w:szCs w:val="20"/>
              </w:rPr>
            </w:pPr>
            <w:r w:rsidRPr="00707B23">
              <w:rPr>
                <w:sz w:val="20"/>
                <w:szCs w:val="20"/>
              </w:rPr>
              <w:t>93.6 (15.5)</w:t>
            </w:r>
          </w:p>
          <w:p w14:paraId="2D507E7A" w14:textId="77777777" w:rsidR="00075163" w:rsidRPr="00707B23" w:rsidRDefault="00075163" w:rsidP="00075163">
            <w:pPr>
              <w:tabs>
                <w:tab w:val="left" w:pos="2110"/>
              </w:tabs>
              <w:spacing w:line="276" w:lineRule="auto"/>
              <w:jc w:val="center"/>
              <w:rPr>
                <w:sz w:val="20"/>
                <w:szCs w:val="20"/>
              </w:rPr>
            </w:pPr>
            <w:r w:rsidRPr="00707B23">
              <w:rPr>
                <w:sz w:val="20"/>
                <w:szCs w:val="20"/>
              </w:rPr>
              <w:t>2.4</w:t>
            </w:r>
          </w:p>
        </w:tc>
        <w:tc>
          <w:tcPr>
            <w:tcW w:w="1347" w:type="dxa"/>
          </w:tcPr>
          <w:p w14:paraId="0410CBEA" w14:textId="77777777" w:rsidR="00075163" w:rsidRPr="00707B23" w:rsidRDefault="00075163" w:rsidP="00075163">
            <w:pPr>
              <w:tabs>
                <w:tab w:val="left" w:pos="2110"/>
              </w:tabs>
              <w:spacing w:line="276" w:lineRule="auto"/>
              <w:jc w:val="center"/>
              <w:rPr>
                <w:sz w:val="20"/>
                <w:szCs w:val="20"/>
              </w:rPr>
            </w:pPr>
            <w:r w:rsidRPr="00707B23">
              <w:rPr>
                <w:sz w:val="20"/>
                <w:szCs w:val="20"/>
              </w:rPr>
              <w:t>94.8 (15.2)</w:t>
            </w:r>
          </w:p>
          <w:p w14:paraId="136B8F53"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c>
          <w:tcPr>
            <w:tcW w:w="1346" w:type="dxa"/>
          </w:tcPr>
          <w:p w14:paraId="2066294A" w14:textId="77777777" w:rsidR="00075163" w:rsidRPr="00707B23" w:rsidRDefault="00075163" w:rsidP="00075163">
            <w:pPr>
              <w:tabs>
                <w:tab w:val="left" w:pos="2110"/>
              </w:tabs>
              <w:spacing w:line="276" w:lineRule="auto"/>
              <w:jc w:val="center"/>
              <w:rPr>
                <w:sz w:val="20"/>
                <w:szCs w:val="20"/>
              </w:rPr>
            </w:pPr>
            <w:r w:rsidRPr="00707B23">
              <w:rPr>
                <w:sz w:val="20"/>
                <w:szCs w:val="20"/>
              </w:rPr>
              <w:t>96.4 (15.4)</w:t>
            </w:r>
          </w:p>
          <w:p w14:paraId="0A4AAFF6"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7" w:type="dxa"/>
          </w:tcPr>
          <w:p w14:paraId="6E4D2D0E" w14:textId="77777777" w:rsidR="00075163" w:rsidRPr="00707B23" w:rsidRDefault="00075163" w:rsidP="00075163">
            <w:pPr>
              <w:tabs>
                <w:tab w:val="left" w:pos="2110"/>
              </w:tabs>
              <w:spacing w:line="276" w:lineRule="auto"/>
              <w:jc w:val="center"/>
              <w:rPr>
                <w:sz w:val="20"/>
                <w:szCs w:val="20"/>
              </w:rPr>
            </w:pPr>
            <w:r w:rsidRPr="00707B23">
              <w:rPr>
                <w:sz w:val="20"/>
                <w:szCs w:val="20"/>
              </w:rPr>
              <w:t>96.7 (16.4)</w:t>
            </w:r>
          </w:p>
          <w:p w14:paraId="21C6773C" w14:textId="77777777" w:rsidR="00075163" w:rsidRPr="00707B23" w:rsidRDefault="00075163" w:rsidP="00075163">
            <w:pPr>
              <w:tabs>
                <w:tab w:val="left" w:pos="2110"/>
              </w:tabs>
              <w:spacing w:line="276" w:lineRule="auto"/>
              <w:jc w:val="center"/>
              <w:rPr>
                <w:sz w:val="20"/>
                <w:szCs w:val="20"/>
              </w:rPr>
            </w:pPr>
            <w:r w:rsidRPr="00707B23">
              <w:rPr>
                <w:sz w:val="20"/>
                <w:szCs w:val="20"/>
              </w:rPr>
              <w:t>4.4</w:t>
            </w:r>
          </w:p>
        </w:tc>
        <w:tc>
          <w:tcPr>
            <w:tcW w:w="1347" w:type="dxa"/>
          </w:tcPr>
          <w:p w14:paraId="55D90A18" w14:textId="77777777" w:rsidR="00075163" w:rsidRPr="00707B23" w:rsidRDefault="00075163" w:rsidP="00075163">
            <w:pPr>
              <w:tabs>
                <w:tab w:val="left" w:pos="2110"/>
              </w:tabs>
              <w:spacing w:line="276" w:lineRule="auto"/>
              <w:jc w:val="center"/>
              <w:rPr>
                <w:sz w:val="20"/>
                <w:szCs w:val="20"/>
              </w:rPr>
            </w:pPr>
            <w:r w:rsidRPr="00707B23">
              <w:rPr>
                <w:sz w:val="20"/>
                <w:szCs w:val="20"/>
              </w:rPr>
              <w:t>95.8 (15.1)</w:t>
            </w:r>
          </w:p>
          <w:p w14:paraId="026517A2"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6" w:type="dxa"/>
          </w:tcPr>
          <w:p w14:paraId="7B485E51" w14:textId="77777777" w:rsidR="00075163" w:rsidRPr="00707B23" w:rsidRDefault="00075163" w:rsidP="00075163">
            <w:pPr>
              <w:tabs>
                <w:tab w:val="left" w:pos="2110"/>
              </w:tabs>
              <w:spacing w:line="276" w:lineRule="auto"/>
              <w:jc w:val="center"/>
              <w:rPr>
                <w:sz w:val="20"/>
                <w:szCs w:val="20"/>
              </w:rPr>
            </w:pPr>
            <w:r w:rsidRPr="00707B23">
              <w:rPr>
                <w:sz w:val="20"/>
                <w:szCs w:val="20"/>
              </w:rPr>
              <w:t>97.1 (15.9)</w:t>
            </w:r>
          </w:p>
          <w:p w14:paraId="225739AC" w14:textId="77777777" w:rsidR="00075163" w:rsidRPr="00707B23" w:rsidRDefault="00075163" w:rsidP="00075163">
            <w:pPr>
              <w:tabs>
                <w:tab w:val="left" w:pos="2110"/>
              </w:tabs>
              <w:spacing w:line="276" w:lineRule="auto"/>
              <w:jc w:val="center"/>
              <w:rPr>
                <w:sz w:val="20"/>
                <w:szCs w:val="20"/>
              </w:rPr>
            </w:pPr>
            <w:r w:rsidRPr="00707B23">
              <w:rPr>
                <w:sz w:val="20"/>
                <w:szCs w:val="20"/>
              </w:rPr>
              <w:t>4.2</w:t>
            </w:r>
          </w:p>
        </w:tc>
      </w:tr>
      <w:tr w:rsidR="00075163" w:rsidRPr="00707B23" w14:paraId="218EAF70" w14:textId="77777777" w:rsidTr="00B907E2">
        <w:trPr>
          <w:gridAfter w:val="1"/>
          <w:wAfter w:w="7" w:type="dxa"/>
        </w:trPr>
        <w:tc>
          <w:tcPr>
            <w:tcW w:w="2841" w:type="dxa"/>
          </w:tcPr>
          <w:p w14:paraId="14B776BE" w14:textId="77777777" w:rsidR="00075163" w:rsidRPr="00707B23" w:rsidRDefault="00075163" w:rsidP="00075163">
            <w:pPr>
              <w:tabs>
                <w:tab w:val="left" w:pos="2110"/>
              </w:tabs>
              <w:spacing w:line="276" w:lineRule="auto"/>
              <w:rPr>
                <w:sz w:val="20"/>
                <w:szCs w:val="20"/>
              </w:rPr>
            </w:pPr>
            <w:r w:rsidRPr="00707B23">
              <w:rPr>
                <w:b/>
                <w:sz w:val="20"/>
                <w:szCs w:val="20"/>
              </w:rPr>
              <w:t>Fasting glucose</w:t>
            </w:r>
            <w:r w:rsidRPr="00707B23">
              <w:rPr>
                <w:sz w:val="20"/>
                <w:szCs w:val="20"/>
              </w:rPr>
              <w:t xml:space="preserve">, mmol/L </w:t>
            </w:r>
          </w:p>
          <w:p w14:paraId="5D531EE1"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58D47EFE"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6B18CDA2"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7" w:type="dxa"/>
          </w:tcPr>
          <w:p w14:paraId="3195A741"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553E3590"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6" w:type="dxa"/>
          </w:tcPr>
          <w:p w14:paraId="4E99C40E" w14:textId="77777777" w:rsidR="00075163" w:rsidRPr="00707B23" w:rsidRDefault="00075163" w:rsidP="00075163">
            <w:pPr>
              <w:tabs>
                <w:tab w:val="left" w:pos="2110"/>
              </w:tabs>
              <w:spacing w:line="276" w:lineRule="auto"/>
              <w:jc w:val="center"/>
              <w:rPr>
                <w:sz w:val="20"/>
                <w:szCs w:val="20"/>
              </w:rPr>
            </w:pPr>
            <w:r w:rsidRPr="00707B23">
              <w:rPr>
                <w:sz w:val="20"/>
                <w:szCs w:val="20"/>
              </w:rPr>
              <w:t>5.2 (0.8)</w:t>
            </w:r>
          </w:p>
          <w:p w14:paraId="7C0338C1"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22A544FE"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395487EF" w14:textId="77777777" w:rsidR="00075163" w:rsidRPr="00707B23" w:rsidRDefault="00075163" w:rsidP="00075163">
            <w:pPr>
              <w:tabs>
                <w:tab w:val="left" w:pos="2110"/>
              </w:tabs>
              <w:spacing w:line="276" w:lineRule="auto"/>
              <w:jc w:val="center"/>
              <w:rPr>
                <w:sz w:val="20"/>
                <w:szCs w:val="20"/>
              </w:rPr>
            </w:pPr>
            <w:r w:rsidRPr="00707B23">
              <w:rPr>
                <w:sz w:val="20"/>
                <w:szCs w:val="20"/>
              </w:rPr>
              <w:t>6.4</w:t>
            </w:r>
          </w:p>
        </w:tc>
        <w:tc>
          <w:tcPr>
            <w:tcW w:w="1347" w:type="dxa"/>
          </w:tcPr>
          <w:p w14:paraId="7AEFB67C" w14:textId="77777777" w:rsidR="00075163" w:rsidRPr="00707B23" w:rsidRDefault="00075163" w:rsidP="00075163">
            <w:pPr>
              <w:tabs>
                <w:tab w:val="left" w:pos="2110"/>
              </w:tabs>
              <w:spacing w:line="276" w:lineRule="auto"/>
              <w:jc w:val="center"/>
              <w:rPr>
                <w:sz w:val="20"/>
                <w:szCs w:val="20"/>
              </w:rPr>
            </w:pPr>
            <w:r w:rsidRPr="00707B23">
              <w:rPr>
                <w:sz w:val="20"/>
                <w:szCs w:val="20"/>
              </w:rPr>
              <w:t>5.1 (0.8)</w:t>
            </w:r>
          </w:p>
          <w:p w14:paraId="5938AB02"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E053E38"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5A30EA05"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39ABA69E" w14:textId="77777777" w:rsidTr="00B907E2">
        <w:trPr>
          <w:gridAfter w:val="1"/>
          <w:wAfter w:w="7" w:type="dxa"/>
        </w:trPr>
        <w:tc>
          <w:tcPr>
            <w:tcW w:w="2841" w:type="dxa"/>
          </w:tcPr>
          <w:p w14:paraId="79ED2B8F" w14:textId="0DA3D7A4" w:rsidR="00075163" w:rsidRPr="00707B23" w:rsidRDefault="00075163" w:rsidP="00075163">
            <w:pPr>
              <w:tabs>
                <w:tab w:val="left" w:pos="2110"/>
              </w:tabs>
              <w:spacing w:line="276" w:lineRule="auto"/>
              <w:rPr>
                <w:sz w:val="20"/>
                <w:szCs w:val="20"/>
              </w:rPr>
            </w:pPr>
            <w:commentRangeStart w:id="183"/>
            <w:del w:id="184" w:author="Toinét Cronjé" w:date="2022-01-29T18:06:00Z">
              <w:r w:rsidRPr="00707B23" w:rsidDel="00012D48">
                <w:rPr>
                  <w:b/>
                  <w:sz w:val="20"/>
                  <w:szCs w:val="20"/>
                </w:rPr>
                <w:delText>Hypertension</w:delText>
              </w:r>
              <w:r w:rsidRPr="00707B23" w:rsidDel="00012D48">
                <w:rPr>
                  <w:sz w:val="20"/>
                  <w:szCs w:val="20"/>
                </w:rPr>
                <w:delText>, %</w:delText>
              </w:r>
            </w:del>
          </w:p>
        </w:tc>
        <w:tc>
          <w:tcPr>
            <w:tcW w:w="1300" w:type="dxa"/>
          </w:tcPr>
          <w:p w14:paraId="1AACFEEB" w14:textId="73083DD5" w:rsidR="00075163" w:rsidRPr="00707B23" w:rsidRDefault="00075163" w:rsidP="00075163">
            <w:pPr>
              <w:tabs>
                <w:tab w:val="left" w:pos="2110"/>
              </w:tabs>
              <w:spacing w:line="276" w:lineRule="auto"/>
              <w:jc w:val="center"/>
              <w:rPr>
                <w:sz w:val="20"/>
                <w:szCs w:val="20"/>
              </w:rPr>
            </w:pPr>
            <w:del w:id="185" w:author="Toinét Cronjé" w:date="2022-01-29T18:06:00Z">
              <w:r w:rsidRPr="00707B23" w:rsidDel="00012D48">
                <w:rPr>
                  <w:sz w:val="20"/>
                  <w:szCs w:val="20"/>
                </w:rPr>
                <w:delText>39.8</w:delText>
              </w:r>
            </w:del>
          </w:p>
        </w:tc>
        <w:tc>
          <w:tcPr>
            <w:tcW w:w="1347" w:type="dxa"/>
          </w:tcPr>
          <w:p w14:paraId="79BC3B7C" w14:textId="0F5CB7EA" w:rsidR="00075163" w:rsidRPr="00707B23" w:rsidRDefault="00075163" w:rsidP="00075163">
            <w:pPr>
              <w:tabs>
                <w:tab w:val="left" w:pos="2110"/>
              </w:tabs>
              <w:spacing w:line="276" w:lineRule="auto"/>
              <w:jc w:val="center"/>
              <w:rPr>
                <w:sz w:val="20"/>
                <w:szCs w:val="20"/>
              </w:rPr>
            </w:pPr>
            <w:del w:id="186" w:author="Toinét Cronjé" w:date="2022-01-29T18:06:00Z">
              <w:r w:rsidRPr="00707B23" w:rsidDel="00012D48">
                <w:rPr>
                  <w:sz w:val="20"/>
                  <w:szCs w:val="20"/>
                </w:rPr>
                <w:delText>42.0</w:delText>
              </w:r>
            </w:del>
          </w:p>
        </w:tc>
        <w:tc>
          <w:tcPr>
            <w:tcW w:w="1346" w:type="dxa"/>
          </w:tcPr>
          <w:p w14:paraId="4542F424" w14:textId="0EEC03DC" w:rsidR="00075163" w:rsidRPr="00707B23" w:rsidRDefault="00075163" w:rsidP="00075163">
            <w:pPr>
              <w:tabs>
                <w:tab w:val="left" w:pos="2110"/>
              </w:tabs>
              <w:spacing w:line="276" w:lineRule="auto"/>
              <w:jc w:val="center"/>
              <w:rPr>
                <w:sz w:val="20"/>
                <w:szCs w:val="20"/>
              </w:rPr>
            </w:pPr>
            <w:del w:id="187" w:author="Toinét Cronjé" w:date="2022-01-29T18:06:00Z">
              <w:r w:rsidRPr="00707B23" w:rsidDel="00012D48">
                <w:rPr>
                  <w:sz w:val="20"/>
                  <w:szCs w:val="20"/>
                </w:rPr>
                <w:delText>39.0</w:delText>
              </w:r>
            </w:del>
          </w:p>
        </w:tc>
        <w:tc>
          <w:tcPr>
            <w:tcW w:w="1347" w:type="dxa"/>
          </w:tcPr>
          <w:p w14:paraId="349CD8BA" w14:textId="03487CE5" w:rsidR="00075163" w:rsidRPr="00707B23" w:rsidRDefault="00075163" w:rsidP="00075163">
            <w:pPr>
              <w:tabs>
                <w:tab w:val="left" w:pos="2110"/>
              </w:tabs>
              <w:spacing w:line="276" w:lineRule="auto"/>
              <w:jc w:val="center"/>
              <w:rPr>
                <w:sz w:val="20"/>
                <w:szCs w:val="20"/>
              </w:rPr>
            </w:pPr>
            <w:del w:id="188" w:author="Toinét Cronjé" w:date="2022-01-29T18:06:00Z">
              <w:r w:rsidRPr="00707B23" w:rsidDel="00012D48">
                <w:rPr>
                  <w:sz w:val="20"/>
                  <w:szCs w:val="20"/>
                </w:rPr>
                <w:delText>37.3</w:delText>
              </w:r>
            </w:del>
          </w:p>
        </w:tc>
        <w:tc>
          <w:tcPr>
            <w:tcW w:w="1347" w:type="dxa"/>
          </w:tcPr>
          <w:p w14:paraId="003334A3" w14:textId="3E19EA90" w:rsidR="00075163" w:rsidRPr="00707B23" w:rsidRDefault="00075163" w:rsidP="00075163">
            <w:pPr>
              <w:tabs>
                <w:tab w:val="left" w:pos="2110"/>
              </w:tabs>
              <w:spacing w:line="276" w:lineRule="auto"/>
              <w:jc w:val="center"/>
              <w:rPr>
                <w:sz w:val="20"/>
                <w:szCs w:val="20"/>
              </w:rPr>
            </w:pPr>
            <w:del w:id="189" w:author="Toinét Cronjé" w:date="2022-01-29T18:06:00Z">
              <w:r w:rsidRPr="00707B23" w:rsidDel="00012D48">
                <w:rPr>
                  <w:sz w:val="20"/>
                  <w:szCs w:val="20"/>
                </w:rPr>
                <w:delText>35.3</w:delText>
              </w:r>
            </w:del>
          </w:p>
        </w:tc>
        <w:tc>
          <w:tcPr>
            <w:tcW w:w="1346" w:type="dxa"/>
          </w:tcPr>
          <w:p w14:paraId="4776F541" w14:textId="533F4A80" w:rsidR="00075163" w:rsidRPr="00707B23" w:rsidRDefault="00075163" w:rsidP="00075163">
            <w:pPr>
              <w:tabs>
                <w:tab w:val="left" w:pos="2110"/>
              </w:tabs>
              <w:spacing w:line="276" w:lineRule="auto"/>
              <w:jc w:val="center"/>
              <w:rPr>
                <w:sz w:val="20"/>
                <w:szCs w:val="20"/>
              </w:rPr>
            </w:pPr>
            <w:del w:id="190" w:author="Toinét Cronjé" w:date="2022-01-29T18:06:00Z">
              <w:r w:rsidRPr="00707B23" w:rsidDel="00012D48">
                <w:rPr>
                  <w:sz w:val="20"/>
                  <w:szCs w:val="20"/>
                </w:rPr>
                <w:delText>35.3</w:delText>
              </w:r>
              <w:commentRangeEnd w:id="183"/>
              <w:r w:rsidR="00012D48" w:rsidDel="00012D48">
                <w:rPr>
                  <w:rStyle w:val="CommentReference"/>
                </w:rPr>
                <w:commentReference w:id="183"/>
              </w:r>
            </w:del>
          </w:p>
        </w:tc>
      </w:tr>
      <w:tr w:rsidR="00075163" w:rsidRPr="00707B23" w14:paraId="5042DE67" w14:textId="77777777" w:rsidTr="00B907E2">
        <w:trPr>
          <w:gridAfter w:val="1"/>
          <w:wAfter w:w="7" w:type="dxa"/>
        </w:trPr>
        <w:tc>
          <w:tcPr>
            <w:tcW w:w="2841" w:type="dxa"/>
          </w:tcPr>
          <w:p w14:paraId="0923C1C3" w14:textId="77777777" w:rsidR="00075163" w:rsidRPr="00707B23" w:rsidRDefault="00075163" w:rsidP="00075163">
            <w:pPr>
              <w:tabs>
                <w:tab w:val="left" w:pos="2110"/>
              </w:tabs>
              <w:spacing w:line="276" w:lineRule="auto"/>
              <w:rPr>
                <w:sz w:val="20"/>
                <w:szCs w:val="20"/>
              </w:rPr>
            </w:pPr>
            <w:r w:rsidRPr="00707B23">
              <w:rPr>
                <w:b/>
                <w:sz w:val="20"/>
                <w:szCs w:val="20"/>
              </w:rPr>
              <w:t>Systolic BP</w:t>
            </w:r>
            <w:r w:rsidRPr="00707B23">
              <w:rPr>
                <w:sz w:val="20"/>
                <w:szCs w:val="20"/>
              </w:rPr>
              <w:t>, mmHg</w:t>
            </w:r>
          </w:p>
        </w:tc>
        <w:tc>
          <w:tcPr>
            <w:tcW w:w="1300" w:type="dxa"/>
          </w:tcPr>
          <w:p w14:paraId="3BCCF875" w14:textId="77777777" w:rsidR="00075163" w:rsidRPr="00707B23" w:rsidRDefault="00075163" w:rsidP="00075163">
            <w:pPr>
              <w:tabs>
                <w:tab w:val="left" w:pos="2110"/>
              </w:tabs>
              <w:spacing w:line="276" w:lineRule="auto"/>
              <w:jc w:val="center"/>
              <w:rPr>
                <w:sz w:val="20"/>
                <w:szCs w:val="20"/>
              </w:rPr>
            </w:pPr>
            <w:r w:rsidRPr="00707B23">
              <w:rPr>
                <w:sz w:val="20"/>
                <w:szCs w:val="20"/>
              </w:rPr>
              <w:t>121.3 (17.7)</w:t>
            </w:r>
          </w:p>
        </w:tc>
        <w:tc>
          <w:tcPr>
            <w:tcW w:w="1347" w:type="dxa"/>
          </w:tcPr>
          <w:p w14:paraId="41647732" w14:textId="77777777" w:rsidR="00075163" w:rsidRPr="00707B23" w:rsidRDefault="00075163" w:rsidP="00075163">
            <w:pPr>
              <w:tabs>
                <w:tab w:val="left" w:pos="2110"/>
              </w:tabs>
              <w:spacing w:line="276" w:lineRule="auto"/>
              <w:jc w:val="center"/>
              <w:rPr>
                <w:sz w:val="20"/>
                <w:szCs w:val="20"/>
              </w:rPr>
            </w:pPr>
            <w:r w:rsidRPr="00707B23">
              <w:rPr>
                <w:sz w:val="20"/>
                <w:szCs w:val="20"/>
              </w:rPr>
              <w:t>121.9 (18.6)</w:t>
            </w:r>
          </w:p>
        </w:tc>
        <w:tc>
          <w:tcPr>
            <w:tcW w:w="1346" w:type="dxa"/>
          </w:tcPr>
          <w:p w14:paraId="463D9912" w14:textId="77777777" w:rsidR="00075163" w:rsidRPr="00707B23" w:rsidRDefault="00075163" w:rsidP="00075163">
            <w:pPr>
              <w:tabs>
                <w:tab w:val="left" w:pos="2110"/>
              </w:tabs>
              <w:spacing w:line="276" w:lineRule="auto"/>
              <w:jc w:val="center"/>
              <w:rPr>
                <w:sz w:val="20"/>
                <w:szCs w:val="20"/>
              </w:rPr>
            </w:pPr>
            <w:r w:rsidRPr="00707B23">
              <w:rPr>
                <w:sz w:val="20"/>
                <w:szCs w:val="20"/>
              </w:rPr>
              <w:t>121.2 (18.2)</w:t>
            </w:r>
          </w:p>
        </w:tc>
        <w:tc>
          <w:tcPr>
            <w:tcW w:w="1347" w:type="dxa"/>
          </w:tcPr>
          <w:p w14:paraId="4426348F" w14:textId="77777777" w:rsidR="00075163" w:rsidRPr="00707B23" w:rsidRDefault="00075163" w:rsidP="00075163">
            <w:pPr>
              <w:tabs>
                <w:tab w:val="left" w:pos="2110"/>
              </w:tabs>
              <w:spacing w:line="276" w:lineRule="auto"/>
              <w:jc w:val="center"/>
              <w:rPr>
                <w:sz w:val="20"/>
                <w:szCs w:val="20"/>
              </w:rPr>
            </w:pPr>
            <w:r w:rsidRPr="00707B23">
              <w:rPr>
                <w:sz w:val="20"/>
                <w:szCs w:val="20"/>
              </w:rPr>
              <w:t>120.9 (17.0)</w:t>
            </w:r>
          </w:p>
        </w:tc>
        <w:tc>
          <w:tcPr>
            <w:tcW w:w="1347" w:type="dxa"/>
          </w:tcPr>
          <w:p w14:paraId="08BB36CE" w14:textId="77777777" w:rsidR="00075163" w:rsidRPr="00707B23" w:rsidRDefault="00075163" w:rsidP="00075163">
            <w:pPr>
              <w:tabs>
                <w:tab w:val="left" w:pos="2110"/>
              </w:tabs>
              <w:spacing w:line="276" w:lineRule="auto"/>
              <w:jc w:val="center"/>
              <w:rPr>
                <w:sz w:val="20"/>
                <w:szCs w:val="20"/>
              </w:rPr>
            </w:pPr>
            <w:r w:rsidRPr="00707B23">
              <w:rPr>
                <w:sz w:val="20"/>
                <w:szCs w:val="20"/>
              </w:rPr>
              <w:t>119.1 (16.0)</w:t>
            </w:r>
          </w:p>
        </w:tc>
        <w:tc>
          <w:tcPr>
            <w:tcW w:w="1346" w:type="dxa"/>
          </w:tcPr>
          <w:p w14:paraId="1132430C" w14:textId="77777777" w:rsidR="00075163" w:rsidRPr="00707B23" w:rsidRDefault="00075163" w:rsidP="00075163">
            <w:pPr>
              <w:tabs>
                <w:tab w:val="left" w:pos="2110"/>
              </w:tabs>
              <w:spacing w:line="276" w:lineRule="auto"/>
              <w:jc w:val="center"/>
              <w:rPr>
                <w:sz w:val="20"/>
                <w:szCs w:val="20"/>
              </w:rPr>
            </w:pPr>
            <w:r w:rsidRPr="00707B23">
              <w:rPr>
                <w:sz w:val="20"/>
                <w:szCs w:val="20"/>
              </w:rPr>
              <w:t>118.2 (15.7)</w:t>
            </w:r>
          </w:p>
        </w:tc>
      </w:tr>
      <w:tr w:rsidR="00075163" w:rsidRPr="00707B23" w14:paraId="2D41119F" w14:textId="77777777" w:rsidTr="00B907E2">
        <w:trPr>
          <w:gridAfter w:val="1"/>
          <w:wAfter w:w="7" w:type="dxa"/>
        </w:trPr>
        <w:tc>
          <w:tcPr>
            <w:tcW w:w="2841" w:type="dxa"/>
          </w:tcPr>
          <w:p w14:paraId="305AF45A" w14:textId="77777777" w:rsidR="00075163" w:rsidRPr="00707B23" w:rsidRDefault="00075163" w:rsidP="00075163">
            <w:pPr>
              <w:tabs>
                <w:tab w:val="left" w:pos="2110"/>
              </w:tabs>
              <w:spacing w:line="276" w:lineRule="auto"/>
              <w:rPr>
                <w:sz w:val="20"/>
                <w:szCs w:val="20"/>
              </w:rPr>
            </w:pPr>
            <w:r w:rsidRPr="00707B23">
              <w:rPr>
                <w:b/>
                <w:sz w:val="20"/>
                <w:szCs w:val="20"/>
              </w:rPr>
              <w:t>Diastolic BP</w:t>
            </w:r>
            <w:r w:rsidRPr="00707B23">
              <w:rPr>
                <w:sz w:val="20"/>
                <w:szCs w:val="20"/>
              </w:rPr>
              <w:t>, mmHg</w:t>
            </w:r>
          </w:p>
          <w:p w14:paraId="2C5CFFDB" w14:textId="77777777" w:rsidR="00075163" w:rsidRPr="00707B23" w:rsidRDefault="00075163" w:rsidP="00075163">
            <w:pPr>
              <w:tabs>
                <w:tab w:val="left" w:pos="2110"/>
              </w:tabs>
              <w:spacing w:line="276" w:lineRule="auto"/>
              <w:rPr>
                <w:b/>
                <w:sz w:val="20"/>
                <w:szCs w:val="20"/>
              </w:rPr>
            </w:pPr>
            <w:commentRangeStart w:id="191"/>
            <w:r w:rsidRPr="00707B23">
              <w:rPr>
                <w:sz w:val="20"/>
                <w:szCs w:val="20"/>
              </w:rPr>
              <w:t>Missing</w:t>
            </w:r>
            <w:commentRangeEnd w:id="191"/>
            <w:r w:rsidR="00012D48">
              <w:rPr>
                <w:rStyle w:val="CommentReference"/>
              </w:rPr>
              <w:commentReference w:id="191"/>
            </w:r>
          </w:p>
        </w:tc>
        <w:tc>
          <w:tcPr>
            <w:tcW w:w="1300" w:type="dxa"/>
          </w:tcPr>
          <w:p w14:paraId="06D04243" w14:textId="77777777" w:rsidR="00075163" w:rsidRPr="00707B23" w:rsidRDefault="00075163" w:rsidP="00075163">
            <w:pPr>
              <w:tabs>
                <w:tab w:val="left" w:pos="2110"/>
              </w:tabs>
              <w:spacing w:line="276" w:lineRule="auto"/>
              <w:jc w:val="center"/>
              <w:rPr>
                <w:sz w:val="20"/>
                <w:szCs w:val="20"/>
              </w:rPr>
            </w:pPr>
            <w:r w:rsidRPr="00707B23">
              <w:rPr>
                <w:sz w:val="20"/>
                <w:szCs w:val="20"/>
              </w:rPr>
              <w:t>72.2 (11.9)</w:t>
            </w:r>
          </w:p>
          <w:p w14:paraId="7E8AC5AC" w14:textId="77777777" w:rsidR="00075163" w:rsidRPr="00707B23" w:rsidRDefault="00075163" w:rsidP="00075163">
            <w:pPr>
              <w:tabs>
                <w:tab w:val="left" w:pos="2110"/>
              </w:tabs>
              <w:spacing w:line="276" w:lineRule="auto"/>
              <w:jc w:val="center"/>
              <w:rPr>
                <w:sz w:val="20"/>
                <w:szCs w:val="20"/>
              </w:rPr>
            </w:pPr>
            <w:r w:rsidRPr="00707B23">
              <w:rPr>
                <w:sz w:val="20"/>
                <w:szCs w:val="20"/>
              </w:rPr>
              <w:t>3.1</w:t>
            </w:r>
          </w:p>
        </w:tc>
        <w:tc>
          <w:tcPr>
            <w:tcW w:w="1347" w:type="dxa"/>
          </w:tcPr>
          <w:p w14:paraId="2CCE66AD" w14:textId="77777777" w:rsidR="00075163" w:rsidRPr="00707B23" w:rsidRDefault="00075163" w:rsidP="00075163">
            <w:pPr>
              <w:tabs>
                <w:tab w:val="left" w:pos="2110"/>
              </w:tabs>
              <w:spacing w:line="276" w:lineRule="auto"/>
              <w:jc w:val="center"/>
              <w:rPr>
                <w:sz w:val="20"/>
                <w:szCs w:val="20"/>
              </w:rPr>
            </w:pPr>
            <w:r w:rsidRPr="00707B23">
              <w:rPr>
                <w:sz w:val="20"/>
                <w:szCs w:val="20"/>
              </w:rPr>
              <w:t>72.3 (11.9)</w:t>
            </w:r>
          </w:p>
          <w:p w14:paraId="0545B2D3" w14:textId="77777777" w:rsidR="00075163" w:rsidRPr="00707B23" w:rsidRDefault="00075163" w:rsidP="00075163">
            <w:pPr>
              <w:tabs>
                <w:tab w:val="left" w:pos="2110"/>
              </w:tabs>
              <w:spacing w:line="276" w:lineRule="auto"/>
              <w:jc w:val="center"/>
              <w:rPr>
                <w:sz w:val="20"/>
                <w:szCs w:val="20"/>
              </w:rPr>
            </w:pPr>
            <w:r w:rsidRPr="00707B23">
              <w:rPr>
                <w:sz w:val="20"/>
                <w:szCs w:val="20"/>
              </w:rPr>
              <w:t>4.6</w:t>
            </w:r>
          </w:p>
        </w:tc>
        <w:tc>
          <w:tcPr>
            <w:tcW w:w="1346" w:type="dxa"/>
          </w:tcPr>
          <w:p w14:paraId="5DE9F010" w14:textId="77777777" w:rsidR="00075163" w:rsidRPr="00707B23" w:rsidRDefault="00075163" w:rsidP="00075163">
            <w:pPr>
              <w:tabs>
                <w:tab w:val="left" w:pos="2110"/>
              </w:tabs>
              <w:spacing w:line="276" w:lineRule="auto"/>
              <w:jc w:val="center"/>
              <w:rPr>
                <w:sz w:val="20"/>
                <w:szCs w:val="20"/>
              </w:rPr>
            </w:pPr>
            <w:r w:rsidRPr="00707B23">
              <w:rPr>
                <w:sz w:val="20"/>
                <w:szCs w:val="20"/>
              </w:rPr>
              <w:t>70.4 (12.7)</w:t>
            </w:r>
          </w:p>
          <w:p w14:paraId="72AB847B"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7" w:type="dxa"/>
          </w:tcPr>
          <w:p w14:paraId="39064763" w14:textId="77777777" w:rsidR="00075163" w:rsidRPr="00707B23" w:rsidRDefault="00075163" w:rsidP="00075163">
            <w:pPr>
              <w:tabs>
                <w:tab w:val="left" w:pos="2110"/>
              </w:tabs>
              <w:spacing w:line="276" w:lineRule="auto"/>
              <w:jc w:val="center"/>
              <w:rPr>
                <w:sz w:val="20"/>
                <w:szCs w:val="20"/>
              </w:rPr>
            </w:pPr>
            <w:r w:rsidRPr="00707B23">
              <w:rPr>
                <w:sz w:val="20"/>
                <w:szCs w:val="20"/>
              </w:rPr>
              <w:t>68.6 (12.5)</w:t>
            </w:r>
          </w:p>
          <w:p w14:paraId="40ED7F99" w14:textId="77777777" w:rsidR="00075163" w:rsidRPr="00707B23" w:rsidRDefault="00075163" w:rsidP="00075163">
            <w:pPr>
              <w:tabs>
                <w:tab w:val="left" w:pos="2110"/>
              </w:tabs>
              <w:spacing w:line="276" w:lineRule="auto"/>
              <w:jc w:val="center"/>
              <w:rPr>
                <w:sz w:val="20"/>
                <w:szCs w:val="20"/>
              </w:rPr>
            </w:pPr>
            <w:r w:rsidRPr="00707B23">
              <w:rPr>
                <w:sz w:val="20"/>
                <w:szCs w:val="20"/>
              </w:rPr>
              <w:t>4.9</w:t>
            </w:r>
          </w:p>
        </w:tc>
        <w:tc>
          <w:tcPr>
            <w:tcW w:w="1347" w:type="dxa"/>
          </w:tcPr>
          <w:p w14:paraId="7244FA3A" w14:textId="77777777" w:rsidR="00075163" w:rsidRPr="00707B23" w:rsidRDefault="00075163" w:rsidP="00075163">
            <w:pPr>
              <w:tabs>
                <w:tab w:val="left" w:pos="2110"/>
              </w:tabs>
              <w:spacing w:line="276" w:lineRule="auto"/>
              <w:jc w:val="center"/>
              <w:rPr>
                <w:sz w:val="20"/>
                <w:szCs w:val="20"/>
              </w:rPr>
            </w:pPr>
            <w:r w:rsidRPr="00707B23">
              <w:rPr>
                <w:sz w:val="20"/>
                <w:szCs w:val="20"/>
              </w:rPr>
              <w:t>69.3 (11.8)</w:t>
            </w:r>
          </w:p>
          <w:p w14:paraId="5B40879E"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c>
          <w:tcPr>
            <w:tcW w:w="1346" w:type="dxa"/>
          </w:tcPr>
          <w:p w14:paraId="559F9EAD" w14:textId="77777777" w:rsidR="00075163" w:rsidRPr="00707B23" w:rsidRDefault="00075163" w:rsidP="00075163">
            <w:pPr>
              <w:tabs>
                <w:tab w:val="left" w:pos="2110"/>
              </w:tabs>
              <w:spacing w:line="276" w:lineRule="auto"/>
              <w:jc w:val="center"/>
              <w:rPr>
                <w:sz w:val="20"/>
                <w:szCs w:val="20"/>
              </w:rPr>
            </w:pPr>
            <w:r w:rsidRPr="00707B23">
              <w:rPr>
                <w:sz w:val="20"/>
                <w:szCs w:val="20"/>
              </w:rPr>
              <w:t>68.2 (11.9)</w:t>
            </w:r>
          </w:p>
          <w:p w14:paraId="67972A5D"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r>
      <w:tr w:rsidR="00075163" w:rsidRPr="00707B23" w14:paraId="4D69E3E0" w14:textId="77777777" w:rsidTr="00B907E2">
        <w:trPr>
          <w:gridAfter w:val="1"/>
          <w:wAfter w:w="7" w:type="dxa"/>
        </w:trPr>
        <w:tc>
          <w:tcPr>
            <w:tcW w:w="2841" w:type="dxa"/>
          </w:tcPr>
          <w:p w14:paraId="344DC074" w14:textId="77777777" w:rsidR="00075163" w:rsidRPr="00707B23" w:rsidRDefault="00075163" w:rsidP="00075163">
            <w:pPr>
              <w:tabs>
                <w:tab w:val="left" w:pos="2110"/>
              </w:tabs>
              <w:spacing w:line="276" w:lineRule="auto"/>
              <w:rPr>
                <w:sz w:val="20"/>
                <w:szCs w:val="20"/>
              </w:rPr>
            </w:pPr>
            <w:r w:rsidRPr="00707B23">
              <w:rPr>
                <w:b/>
                <w:sz w:val="20"/>
                <w:szCs w:val="20"/>
              </w:rPr>
              <w:t>BP medication use</w:t>
            </w:r>
            <w:r w:rsidRPr="00707B23">
              <w:rPr>
                <w:sz w:val="20"/>
                <w:szCs w:val="20"/>
              </w:rPr>
              <w:t>, %</w:t>
            </w:r>
          </w:p>
        </w:tc>
        <w:tc>
          <w:tcPr>
            <w:tcW w:w="1300" w:type="dxa"/>
          </w:tcPr>
          <w:p w14:paraId="25DCE4C1" w14:textId="77777777" w:rsidR="00075163" w:rsidRPr="00707B23" w:rsidRDefault="00075163" w:rsidP="00075163">
            <w:pPr>
              <w:tabs>
                <w:tab w:val="left" w:pos="2110"/>
              </w:tabs>
              <w:spacing w:line="276" w:lineRule="auto"/>
              <w:jc w:val="center"/>
              <w:rPr>
                <w:sz w:val="20"/>
                <w:szCs w:val="20"/>
              </w:rPr>
            </w:pPr>
            <w:r w:rsidRPr="00707B23">
              <w:rPr>
                <w:sz w:val="20"/>
                <w:szCs w:val="20"/>
              </w:rPr>
              <w:t>13.4</w:t>
            </w:r>
          </w:p>
        </w:tc>
        <w:tc>
          <w:tcPr>
            <w:tcW w:w="1347" w:type="dxa"/>
          </w:tcPr>
          <w:p w14:paraId="264085F3" w14:textId="77777777" w:rsidR="00075163" w:rsidRPr="00707B23" w:rsidRDefault="00075163" w:rsidP="00075163">
            <w:pPr>
              <w:tabs>
                <w:tab w:val="left" w:pos="2110"/>
              </w:tabs>
              <w:spacing w:line="276" w:lineRule="auto"/>
              <w:jc w:val="center"/>
              <w:rPr>
                <w:sz w:val="20"/>
                <w:szCs w:val="20"/>
              </w:rPr>
            </w:pPr>
            <w:r w:rsidRPr="00707B23">
              <w:rPr>
                <w:sz w:val="20"/>
                <w:szCs w:val="20"/>
              </w:rPr>
              <w:t>15.4</w:t>
            </w:r>
          </w:p>
        </w:tc>
        <w:tc>
          <w:tcPr>
            <w:tcW w:w="1346" w:type="dxa"/>
          </w:tcPr>
          <w:p w14:paraId="145F79D8" w14:textId="77777777" w:rsidR="00075163" w:rsidRPr="00707B23" w:rsidRDefault="00075163" w:rsidP="00075163">
            <w:pPr>
              <w:tabs>
                <w:tab w:val="left" w:pos="2110"/>
              </w:tabs>
              <w:spacing w:line="276" w:lineRule="auto"/>
              <w:jc w:val="center"/>
              <w:rPr>
                <w:sz w:val="20"/>
                <w:szCs w:val="20"/>
              </w:rPr>
            </w:pPr>
            <w:r w:rsidRPr="00707B23">
              <w:rPr>
                <w:sz w:val="20"/>
                <w:szCs w:val="20"/>
              </w:rPr>
              <w:t>16.5</w:t>
            </w:r>
          </w:p>
        </w:tc>
        <w:tc>
          <w:tcPr>
            <w:tcW w:w="1347" w:type="dxa"/>
          </w:tcPr>
          <w:p w14:paraId="2DD220A5" w14:textId="77777777" w:rsidR="00075163" w:rsidRPr="00707B23" w:rsidRDefault="00075163" w:rsidP="00075163">
            <w:pPr>
              <w:tabs>
                <w:tab w:val="left" w:pos="2110"/>
              </w:tabs>
              <w:spacing w:line="276" w:lineRule="auto"/>
              <w:jc w:val="center"/>
              <w:rPr>
                <w:sz w:val="20"/>
                <w:szCs w:val="20"/>
              </w:rPr>
            </w:pPr>
            <w:r w:rsidRPr="00707B23">
              <w:rPr>
                <w:sz w:val="20"/>
                <w:szCs w:val="20"/>
              </w:rPr>
              <w:t>17.0</w:t>
            </w:r>
          </w:p>
        </w:tc>
        <w:tc>
          <w:tcPr>
            <w:tcW w:w="1347" w:type="dxa"/>
          </w:tcPr>
          <w:p w14:paraId="713B3739" w14:textId="77777777" w:rsidR="00075163" w:rsidRPr="00707B23" w:rsidRDefault="00075163" w:rsidP="00075163">
            <w:pPr>
              <w:tabs>
                <w:tab w:val="left" w:pos="2110"/>
              </w:tabs>
              <w:spacing w:line="276" w:lineRule="auto"/>
              <w:jc w:val="center"/>
              <w:rPr>
                <w:sz w:val="20"/>
                <w:szCs w:val="20"/>
              </w:rPr>
            </w:pPr>
            <w:r w:rsidRPr="00707B23">
              <w:rPr>
                <w:sz w:val="20"/>
                <w:szCs w:val="20"/>
              </w:rPr>
              <w:t>19.0</w:t>
            </w:r>
          </w:p>
        </w:tc>
        <w:tc>
          <w:tcPr>
            <w:tcW w:w="1346" w:type="dxa"/>
          </w:tcPr>
          <w:p w14:paraId="07C28B62" w14:textId="77777777" w:rsidR="00075163" w:rsidRPr="00707B23" w:rsidRDefault="00075163" w:rsidP="00075163">
            <w:pPr>
              <w:tabs>
                <w:tab w:val="left" w:pos="2110"/>
              </w:tabs>
              <w:spacing w:line="276" w:lineRule="auto"/>
              <w:jc w:val="center"/>
              <w:rPr>
                <w:sz w:val="20"/>
                <w:szCs w:val="20"/>
              </w:rPr>
            </w:pPr>
            <w:r w:rsidRPr="00707B23">
              <w:rPr>
                <w:sz w:val="20"/>
                <w:szCs w:val="20"/>
              </w:rPr>
              <w:t>19.2</w:t>
            </w:r>
          </w:p>
        </w:tc>
      </w:tr>
      <w:tr w:rsidR="00075163" w:rsidRPr="00707B23" w14:paraId="0A72A10F" w14:textId="77777777" w:rsidTr="00B907E2">
        <w:trPr>
          <w:gridAfter w:val="1"/>
          <w:wAfter w:w="7" w:type="dxa"/>
        </w:trPr>
        <w:tc>
          <w:tcPr>
            <w:tcW w:w="2841" w:type="dxa"/>
          </w:tcPr>
          <w:p w14:paraId="7257E7D5"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3165BFF4" w14:textId="77777777" w:rsidR="00075163" w:rsidRPr="00707B23" w:rsidRDefault="00075163" w:rsidP="00075163">
            <w:pPr>
              <w:tabs>
                <w:tab w:val="left" w:pos="2110"/>
              </w:tabs>
              <w:spacing w:line="276" w:lineRule="auto"/>
              <w:jc w:val="center"/>
              <w:rPr>
                <w:sz w:val="20"/>
                <w:szCs w:val="20"/>
              </w:rPr>
            </w:pPr>
            <w:r w:rsidRPr="00707B23">
              <w:rPr>
                <w:sz w:val="20"/>
                <w:szCs w:val="20"/>
              </w:rPr>
              <w:t>83.9</w:t>
            </w:r>
          </w:p>
        </w:tc>
        <w:tc>
          <w:tcPr>
            <w:tcW w:w="1347" w:type="dxa"/>
          </w:tcPr>
          <w:p w14:paraId="2781CAEF" w14:textId="77777777" w:rsidR="00075163" w:rsidRPr="00707B23" w:rsidRDefault="00075163" w:rsidP="00075163">
            <w:pPr>
              <w:tabs>
                <w:tab w:val="left" w:pos="2110"/>
              </w:tabs>
              <w:spacing w:line="276" w:lineRule="auto"/>
              <w:jc w:val="center"/>
              <w:rPr>
                <w:sz w:val="20"/>
                <w:szCs w:val="20"/>
              </w:rPr>
            </w:pPr>
            <w:r w:rsidRPr="00707B23">
              <w:rPr>
                <w:sz w:val="20"/>
                <w:szCs w:val="20"/>
              </w:rPr>
              <w:t>82.0</w:t>
            </w:r>
          </w:p>
        </w:tc>
        <w:tc>
          <w:tcPr>
            <w:tcW w:w="1346" w:type="dxa"/>
          </w:tcPr>
          <w:p w14:paraId="3952FDC1" w14:textId="77777777" w:rsidR="00075163" w:rsidRPr="00707B23" w:rsidRDefault="00075163" w:rsidP="00075163">
            <w:pPr>
              <w:tabs>
                <w:tab w:val="left" w:pos="2110"/>
              </w:tabs>
              <w:spacing w:line="276" w:lineRule="auto"/>
              <w:jc w:val="center"/>
              <w:rPr>
                <w:sz w:val="20"/>
                <w:szCs w:val="20"/>
              </w:rPr>
            </w:pPr>
            <w:r w:rsidRPr="00707B23">
              <w:rPr>
                <w:sz w:val="20"/>
                <w:szCs w:val="20"/>
              </w:rPr>
              <w:t>81.2</w:t>
            </w:r>
          </w:p>
        </w:tc>
        <w:tc>
          <w:tcPr>
            <w:tcW w:w="1347" w:type="dxa"/>
          </w:tcPr>
          <w:p w14:paraId="3FDDA12A" w14:textId="77777777" w:rsidR="00075163" w:rsidRPr="00707B23" w:rsidRDefault="00075163" w:rsidP="00075163">
            <w:pPr>
              <w:tabs>
                <w:tab w:val="left" w:pos="2110"/>
              </w:tabs>
              <w:spacing w:line="276" w:lineRule="auto"/>
              <w:jc w:val="center"/>
              <w:rPr>
                <w:sz w:val="20"/>
                <w:szCs w:val="20"/>
              </w:rPr>
            </w:pPr>
            <w:r w:rsidRPr="00707B23">
              <w:rPr>
                <w:sz w:val="20"/>
                <w:szCs w:val="20"/>
              </w:rPr>
              <w:t>79.3</w:t>
            </w:r>
          </w:p>
        </w:tc>
        <w:tc>
          <w:tcPr>
            <w:tcW w:w="1347" w:type="dxa"/>
          </w:tcPr>
          <w:p w14:paraId="347CB01C" w14:textId="77777777" w:rsidR="00075163" w:rsidRPr="00707B23" w:rsidRDefault="00075163" w:rsidP="00075163">
            <w:pPr>
              <w:tabs>
                <w:tab w:val="left" w:pos="2110"/>
              </w:tabs>
              <w:spacing w:line="276" w:lineRule="auto"/>
              <w:jc w:val="center"/>
              <w:rPr>
                <w:sz w:val="20"/>
                <w:szCs w:val="20"/>
              </w:rPr>
            </w:pPr>
            <w:r w:rsidRPr="00707B23">
              <w:rPr>
                <w:sz w:val="20"/>
                <w:szCs w:val="20"/>
              </w:rPr>
              <w:t>78.4</w:t>
            </w:r>
          </w:p>
        </w:tc>
        <w:tc>
          <w:tcPr>
            <w:tcW w:w="1346" w:type="dxa"/>
          </w:tcPr>
          <w:p w14:paraId="2E7CF292" w14:textId="77777777" w:rsidR="00075163" w:rsidRPr="00707B23" w:rsidRDefault="00075163" w:rsidP="00075163">
            <w:pPr>
              <w:tabs>
                <w:tab w:val="left" w:pos="2110"/>
              </w:tabs>
              <w:spacing w:line="276" w:lineRule="auto"/>
              <w:jc w:val="center"/>
              <w:rPr>
                <w:sz w:val="20"/>
                <w:szCs w:val="20"/>
              </w:rPr>
            </w:pPr>
            <w:r w:rsidRPr="00707B23">
              <w:rPr>
                <w:sz w:val="20"/>
                <w:szCs w:val="20"/>
              </w:rPr>
              <w:t>78.6</w:t>
            </w:r>
          </w:p>
        </w:tc>
      </w:tr>
      <w:tr w:rsidR="00075163" w:rsidRPr="00707B23" w14:paraId="7621D55C" w14:textId="77777777" w:rsidTr="00B907E2">
        <w:trPr>
          <w:gridAfter w:val="1"/>
          <w:wAfter w:w="7" w:type="dxa"/>
        </w:trPr>
        <w:tc>
          <w:tcPr>
            <w:tcW w:w="2841" w:type="dxa"/>
          </w:tcPr>
          <w:p w14:paraId="6A998401" w14:textId="77777777" w:rsidR="00075163" w:rsidRPr="00707B23" w:rsidRDefault="00075163" w:rsidP="00075163">
            <w:pPr>
              <w:tabs>
                <w:tab w:val="left" w:pos="2110"/>
              </w:tabs>
              <w:spacing w:line="276" w:lineRule="auto"/>
              <w:rPr>
                <w:sz w:val="20"/>
                <w:szCs w:val="20"/>
              </w:rPr>
            </w:pPr>
            <w:r w:rsidRPr="00707B23">
              <w:rPr>
                <w:b/>
                <w:sz w:val="20"/>
                <w:szCs w:val="20"/>
              </w:rPr>
              <w:t>HDL-C</w:t>
            </w:r>
            <w:r w:rsidRPr="00707B23">
              <w:rPr>
                <w:sz w:val="20"/>
                <w:szCs w:val="20"/>
              </w:rPr>
              <w:t>, mmol/L</w:t>
            </w:r>
          </w:p>
          <w:p w14:paraId="1E6A061D"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647941A7"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1AD88993"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c>
          <w:tcPr>
            <w:tcW w:w="1347" w:type="dxa"/>
          </w:tcPr>
          <w:p w14:paraId="00228115"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46BEAA57"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1B99AFCA"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71F9949F"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c>
          <w:tcPr>
            <w:tcW w:w="1347" w:type="dxa"/>
          </w:tcPr>
          <w:p w14:paraId="0EC79977"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A572DE5"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7" w:type="dxa"/>
          </w:tcPr>
          <w:p w14:paraId="1D885E7E"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39DD960"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6" w:type="dxa"/>
          </w:tcPr>
          <w:p w14:paraId="29A8E3EF"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4F3D1A2B"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r>
      <w:tr w:rsidR="00075163" w:rsidRPr="00707B23" w14:paraId="2C728722" w14:textId="77777777" w:rsidTr="00B907E2">
        <w:trPr>
          <w:gridAfter w:val="1"/>
          <w:wAfter w:w="7" w:type="dxa"/>
        </w:trPr>
        <w:tc>
          <w:tcPr>
            <w:tcW w:w="2841" w:type="dxa"/>
          </w:tcPr>
          <w:p w14:paraId="0B03204A" w14:textId="77777777" w:rsidR="00075163" w:rsidRPr="00707B23" w:rsidRDefault="00075163" w:rsidP="00075163">
            <w:pPr>
              <w:tabs>
                <w:tab w:val="left" w:pos="2110"/>
              </w:tabs>
              <w:spacing w:line="276" w:lineRule="auto"/>
              <w:rPr>
                <w:sz w:val="20"/>
                <w:szCs w:val="20"/>
              </w:rPr>
            </w:pPr>
            <w:r w:rsidRPr="00707B23">
              <w:rPr>
                <w:b/>
                <w:sz w:val="20"/>
                <w:szCs w:val="20"/>
              </w:rPr>
              <w:t>Triglycerides</w:t>
            </w:r>
            <w:r w:rsidRPr="00707B23">
              <w:rPr>
                <w:sz w:val="20"/>
                <w:szCs w:val="20"/>
              </w:rPr>
              <w:t>, ln(mmol/L)</w:t>
            </w:r>
          </w:p>
          <w:p w14:paraId="11FA5FB9"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4D36EF75" w14:textId="77777777" w:rsidR="00075163" w:rsidRPr="00707B23" w:rsidRDefault="00075163" w:rsidP="00075163">
            <w:pPr>
              <w:tabs>
                <w:tab w:val="left" w:pos="2110"/>
              </w:tabs>
              <w:spacing w:line="276" w:lineRule="auto"/>
              <w:jc w:val="center"/>
              <w:rPr>
                <w:sz w:val="20"/>
                <w:szCs w:val="20"/>
              </w:rPr>
            </w:pPr>
            <w:r w:rsidRPr="00707B23">
              <w:rPr>
                <w:sz w:val="20"/>
                <w:szCs w:val="20"/>
              </w:rPr>
              <w:t>0.3 (0.5)</w:t>
            </w:r>
          </w:p>
          <w:p w14:paraId="4F8D3EA2"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78A8B29A"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7AD8B16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661ADF89"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2FFE753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4FE4A9A2"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124C8B17" w14:textId="77777777" w:rsidR="00075163" w:rsidRPr="00707B23" w:rsidRDefault="00075163" w:rsidP="00075163">
            <w:pPr>
              <w:tabs>
                <w:tab w:val="left" w:pos="2110"/>
              </w:tabs>
              <w:spacing w:line="276" w:lineRule="auto"/>
              <w:jc w:val="center"/>
              <w:rPr>
                <w:sz w:val="20"/>
                <w:szCs w:val="20"/>
              </w:rPr>
            </w:pPr>
            <w:r w:rsidRPr="00707B23">
              <w:rPr>
                <w:sz w:val="20"/>
                <w:szCs w:val="20"/>
              </w:rPr>
              <w:t>6.5</w:t>
            </w:r>
          </w:p>
        </w:tc>
        <w:tc>
          <w:tcPr>
            <w:tcW w:w="1347" w:type="dxa"/>
          </w:tcPr>
          <w:p w14:paraId="1D809FAA"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6A79F9F9"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477AEA8" w14:textId="77777777" w:rsidR="00075163" w:rsidRPr="00707B23" w:rsidRDefault="00075163" w:rsidP="00075163">
            <w:pPr>
              <w:tabs>
                <w:tab w:val="left" w:pos="2110"/>
              </w:tabs>
              <w:spacing w:line="276" w:lineRule="auto"/>
              <w:jc w:val="center"/>
              <w:rPr>
                <w:sz w:val="20"/>
                <w:szCs w:val="20"/>
              </w:rPr>
            </w:pPr>
            <w:r w:rsidRPr="00707B23">
              <w:rPr>
                <w:sz w:val="20"/>
                <w:szCs w:val="20"/>
              </w:rPr>
              <w:t>0.2 (0.5)</w:t>
            </w:r>
          </w:p>
          <w:p w14:paraId="5E743DC5"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r>
      <w:tr w:rsidR="00075163" w:rsidRPr="00707B23" w14:paraId="0F093656" w14:textId="77777777" w:rsidTr="00B907E2">
        <w:tc>
          <w:tcPr>
            <w:tcW w:w="10881" w:type="dxa"/>
            <w:gridSpan w:val="8"/>
          </w:tcPr>
          <w:p w14:paraId="40B6F1A7" w14:textId="77777777" w:rsidR="00075163" w:rsidRPr="00707B23" w:rsidRDefault="00075163" w:rsidP="00075163">
            <w:pPr>
              <w:tabs>
                <w:tab w:val="left" w:pos="2110"/>
              </w:tabs>
              <w:spacing w:line="276" w:lineRule="auto"/>
              <w:rPr>
                <w:sz w:val="18"/>
              </w:rPr>
            </w:pPr>
            <w:r w:rsidRPr="00707B23">
              <w:rPr>
                <w:sz w:val="18"/>
              </w:rPr>
              <w:t>Data displayed as means (standard deviations).</w:t>
            </w:r>
          </w:p>
          <w:p w14:paraId="45616664" w14:textId="77777777" w:rsidR="00075163" w:rsidRPr="00707B23" w:rsidRDefault="00075163" w:rsidP="00075163">
            <w:pPr>
              <w:tabs>
                <w:tab w:val="left" w:pos="2110"/>
              </w:tabs>
              <w:spacing w:line="276" w:lineRule="auto"/>
              <w:rPr>
                <w:sz w:val="18"/>
              </w:rPr>
            </w:pPr>
            <w:r w:rsidRPr="00707B23">
              <w:rPr>
                <w:sz w:val="18"/>
              </w:rPr>
              <w:t>Abbreviations: HDL-C: high-density lipoprotein cholesterol, BP: blood pressure.</w:t>
            </w:r>
          </w:p>
          <w:p w14:paraId="44A1D22F" w14:textId="77777777" w:rsidR="00075163" w:rsidRPr="00707B23" w:rsidRDefault="00075163" w:rsidP="00075163">
            <w:pPr>
              <w:tabs>
                <w:tab w:val="left" w:pos="2110"/>
              </w:tabs>
              <w:spacing w:line="276" w:lineRule="auto"/>
              <w:rPr>
                <w:sz w:val="18"/>
              </w:rPr>
            </w:pPr>
            <w:r w:rsidRPr="00707B23">
              <w:rPr>
                <w:sz w:val="18"/>
              </w:rPr>
              <w:t>NHANES fasting survey weights were used to estimate weighted means and variances.</w:t>
            </w:r>
          </w:p>
        </w:tc>
      </w:tr>
    </w:tbl>
    <w:p w14:paraId="42336C38" w14:textId="38A517B1" w:rsidR="00F66CD6" w:rsidRPr="00707B23" w:rsidRDefault="00F66CD6" w:rsidP="006678A1">
      <w:pPr>
        <w:spacing w:line="480" w:lineRule="auto"/>
        <w:jc w:val="both"/>
        <w:rPr>
          <w:b/>
          <w:bCs/>
        </w:rPr>
      </w:pPr>
    </w:p>
    <w:p w14:paraId="2B31CFB0" w14:textId="44B45BA6" w:rsidR="00FA5347" w:rsidRPr="00707B23" w:rsidRDefault="00FA5347" w:rsidP="006678A1">
      <w:pPr>
        <w:spacing w:after="160" w:line="480" w:lineRule="auto"/>
        <w:rPr>
          <w:b/>
          <w:bCs/>
        </w:rPr>
      </w:pPr>
      <w:r w:rsidRPr="00707B23">
        <w:br w:type="page"/>
      </w:r>
    </w:p>
    <w:p w14:paraId="30F9509B" w14:textId="77777777" w:rsidR="00B96DEC" w:rsidRPr="00707B23" w:rsidRDefault="001B2178"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Figures</w:t>
      </w:r>
    </w:p>
    <w:p w14:paraId="6BA5399E" w14:textId="32C109B7" w:rsidR="00C20C47" w:rsidRPr="00707B23" w:rsidRDefault="00FA5347" w:rsidP="006678A1">
      <w:pPr>
        <w:spacing w:line="480" w:lineRule="auto"/>
        <w:jc w:val="both"/>
        <w:rPr>
          <w:b/>
          <w:bCs/>
          <w:sz w:val="22"/>
        </w:rPr>
      </w:pPr>
      <w:r w:rsidRPr="00707B23">
        <w:rPr>
          <w:b/>
          <w:bCs/>
          <w:sz w:val="22"/>
        </w:rPr>
        <w:t xml:space="preserve">Figure 1. </w:t>
      </w:r>
      <w:r w:rsidR="00C20C47" w:rsidRPr="00707B23">
        <w:rPr>
          <w:b/>
          <w:bCs/>
          <w:sz w:val="22"/>
        </w:rPr>
        <w:t>Study flowchart.</w:t>
      </w:r>
    </w:p>
    <w:p w14:paraId="3CA05B2F" w14:textId="28DCC6FD" w:rsidR="00C20C47" w:rsidRPr="00707B23" w:rsidRDefault="006F4C0A" w:rsidP="006678A1">
      <w:pPr>
        <w:spacing w:line="480" w:lineRule="auto"/>
        <w:jc w:val="both"/>
        <w:rPr>
          <w:bCs/>
        </w:rPr>
      </w:pPr>
      <w:r w:rsidRPr="00707B23">
        <w:rPr>
          <w:bCs/>
        </w:rPr>
        <w:pict w14:anchorId="301E2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4.5pt">
            <v:imagedata r:id="rId16" o:title="Figure_1"/>
          </v:shape>
        </w:pict>
      </w:r>
    </w:p>
    <w:p w14:paraId="6ED6EC6B" w14:textId="77777777" w:rsidR="00C20C47" w:rsidRPr="00707B23" w:rsidRDefault="00C20C47" w:rsidP="006678A1">
      <w:pPr>
        <w:spacing w:line="480" w:lineRule="auto"/>
        <w:jc w:val="both"/>
        <w:rPr>
          <w:bCs/>
        </w:rPr>
      </w:pPr>
    </w:p>
    <w:p w14:paraId="3BE70D2A" w14:textId="77777777" w:rsidR="00C20C47" w:rsidRPr="00707B23" w:rsidRDefault="00C20C47" w:rsidP="006678A1">
      <w:pPr>
        <w:spacing w:after="160" w:line="480" w:lineRule="auto"/>
        <w:rPr>
          <w:bCs/>
        </w:rPr>
      </w:pPr>
      <w:r w:rsidRPr="00707B23">
        <w:rPr>
          <w:bCs/>
        </w:rPr>
        <w:br w:type="page"/>
      </w:r>
    </w:p>
    <w:p w14:paraId="47F4A080" w14:textId="619B7602" w:rsidR="00664DF7" w:rsidRPr="00707B23" w:rsidRDefault="00664DF7" w:rsidP="00664DF7">
      <w:pPr>
        <w:spacing w:line="480" w:lineRule="auto"/>
        <w:jc w:val="both"/>
        <w:rPr>
          <w:sz w:val="22"/>
        </w:rPr>
      </w:pPr>
      <w:commentRangeStart w:id="192"/>
      <w:r w:rsidRPr="00707B23">
        <w:rPr>
          <w:b/>
          <w:bCs/>
          <w:sz w:val="22"/>
        </w:rPr>
        <w:lastRenderedPageBreak/>
        <w:t>Figure</w:t>
      </w:r>
      <w:commentRangeEnd w:id="192"/>
      <w:r w:rsidR="00080B7E">
        <w:rPr>
          <w:rStyle w:val="CommentReference"/>
        </w:rPr>
        <w:commentReference w:id="192"/>
      </w:r>
      <w:r w:rsidRPr="00707B23">
        <w:rPr>
          <w:b/>
          <w:bCs/>
          <w:sz w:val="22"/>
        </w:rPr>
        <w:t xml:space="preserve"> 2. </w:t>
      </w:r>
      <w:r w:rsidRPr="00707B23">
        <w:rPr>
          <w:sz w:val="22"/>
        </w:rPr>
        <w:t xml:space="preserve">A) </w:t>
      </w:r>
      <w:del w:id="193" w:author="Toinét Cronjé" w:date="2022-01-29T21:22:00Z">
        <w:r w:rsidRPr="00707B23" w:rsidDel="00393413">
          <w:rPr>
            <w:sz w:val="22"/>
          </w:rPr>
          <w:delText>Average p</w:delText>
        </w:r>
      </w:del>
      <w:ins w:id="194" w:author="Toinét Cronjé" w:date="2022-01-29T21:22:00Z">
        <w:r w:rsidR="00393413">
          <w:rPr>
            <w:sz w:val="22"/>
          </w:rPr>
          <w:t>P</w:t>
        </w:r>
      </w:ins>
      <w:r w:rsidRPr="00707B23">
        <w:rPr>
          <w:sz w:val="22"/>
        </w:rPr>
        <w:t xml:space="preserve">redicted incidences of developing T2D </w:t>
      </w:r>
      <w:ins w:id="195" w:author="Toinét Cronjé" w:date="2022-01-29T21:22:00Z">
        <w:r w:rsidR="00393413">
          <w:rPr>
            <w:sz w:val="22"/>
          </w:rPr>
          <w:t xml:space="preserve">overall, and </w:t>
        </w:r>
      </w:ins>
      <w:r w:rsidRPr="00707B23">
        <w:rPr>
          <w:sz w:val="22"/>
        </w:rPr>
        <w:t xml:space="preserve">per racial group by the </w:t>
      </w:r>
      <w:r w:rsidRPr="00707B23">
        <w:rPr>
          <w:b/>
          <w:bCs/>
          <w:sz w:val="22"/>
        </w:rPr>
        <w:t>Framingham Offspring Risk Score</w:t>
      </w:r>
      <w:r w:rsidRPr="00707B23">
        <w:rPr>
          <w:sz w:val="22"/>
        </w:rPr>
        <w:t xml:space="preserve"> and 8-y</w:t>
      </w:r>
      <w:ins w:id="196" w:author="Toinét Cronjé" w:date="2022-01-29T21:23:00Z">
        <w:r w:rsidR="00393413">
          <w:rPr>
            <w:sz w:val="22"/>
          </w:rPr>
          <w:t>ea</w:t>
        </w:r>
      </w:ins>
      <w:r w:rsidRPr="00707B23">
        <w:rPr>
          <w:sz w:val="22"/>
        </w:rPr>
        <w:t>r cumulative incidences of T2D from the U</w:t>
      </w:r>
      <w:del w:id="197" w:author="Toinét Cronjé" w:date="2022-01-29T21:23:00Z">
        <w:r w:rsidRPr="00707B23" w:rsidDel="00393413">
          <w:rPr>
            <w:sz w:val="22"/>
          </w:rPr>
          <w:delText>.</w:delText>
        </w:r>
      </w:del>
      <w:r w:rsidRPr="00707B23">
        <w:rPr>
          <w:sz w:val="22"/>
        </w:rPr>
        <w:t>S</w:t>
      </w:r>
      <w:del w:id="198" w:author="Toinét Cronjé" w:date="2022-01-29T21:23:00Z">
        <w:r w:rsidRPr="00707B23" w:rsidDel="00393413">
          <w:rPr>
            <w:sz w:val="22"/>
          </w:rPr>
          <w:delText>.</w:delText>
        </w:r>
      </w:del>
      <w:r w:rsidRPr="00707B23">
        <w:rPr>
          <w:sz w:val="22"/>
        </w:rPr>
        <w:t xml:space="preserve"> Diabetes Surveillance System. B) Ratios between </w:t>
      </w:r>
      <w:del w:id="199" w:author="Toinét Cronjé" w:date="2022-01-29T21:23:00Z">
        <w:r w:rsidRPr="00707B23" w:rsidDel="00393413">
          <w:rPr>
            <w:sz w:val="22"/>
          </w:rPr>
          <w:delText xml:space="preserve">average </w:delText>
        </w:r>
      </w:del>
      <w:r w:rsidRPr="00707B23">
        <w:rPr>
          <w:sz w:val="22"/>
        </w:rPr>
        <w:t xml:space="preserve">predicted incidences and </w:t>
      </w:r>
      <w:ins w:id="200" w:author="Toinét Cronjé" w:date="2022-01-29T21:24:00Z">
        <w:r w:rsidR="00393413">
          <w:rPr>
            <w:sz w:val="22"/>
          </w:rPr>
          <w:t xml:space="preserve">reported </w:t>
        </w:r>
      </w:ins>
      <w:r w:rsidRPr="00707B23">
        <w:rPr>
          <w:sz w:val="22"/>
        </w:rPr>
        <w:t xml:space="preserve">cumulative incidences of T2D </w:t>
      </w:r>
      <w:del w:id="201" w:author="Toinét Cronjé" w:date="2022-01-29T21:24:00Z">
        <w:r w:rsidRPr="00707B23" w:rsidDel="00393413">
          <w:rPr>
            <w:sz w:val="22"/>
          </w:rPr>
          <w:delText xml:space="preserve">from the U.S. Diabetes Surveillance System </w:delText>
        </w:r>
      </w:del>
      <w:ins w:id="202" w:author="Toinét Cronjé" w:date="2022-01-29T21:24:00Z">
        <w:r w:rsidR="00393413">
          <w:rPr>
            <w:sz w:val="22"/>
          </w:rPr>
          <w:t xml:space="preserve">overall, and </w:t>
        </w:r>
      </w:ins>
      <w:r w:rsidRPr="00707B23">
        <w:rPr>
          <w:sz w:val="22"/>
        </w:rPr>
        <w:t>per racial group</w:t>
      </w:r>
      <w:ins w:id="203" w:author="Toinét Cronjé" w:date="2022-01-29T21:25:00Z">
        <w:r w:rsidR="00393413">
          <w:rPr>
            <w:sz w:val="22"/>
          </w:rPr>
          <w:t>.</w:t>
        </w:r>
      </w:ins>
      <w:del w:id="204" w:author="Toinét Cronjé" w:date="2022-01-29T21:25:00Z">
        <w:r w:rsidRPr="00707B23" w:rsidDel="00393413">
          <w:rPr>
            <w:sz w:val="22"/>
          </w:rPr>
          <w:delText xml:space="preserve"> by </w:delText>
        </w:r>
        <w:commentRangeStart w:id="205"/>
        <w:r w:rsidRPr="00707B23" w:rsidDel="00393413">
          <w:rPr>
            <w:sz w:val="22"/>
          </w:rPr>
          <w:delText>survey year.</w:delText>
        </w:r>
      </w:del>
      <w:commentRangeEnd w:id="205"/>
      <w:r w:rsidR="00393413">
        <w:rPr>
          <w:rStyle w:val="CommentReference"/>
        </w:rPr>
        <w:commentReference w:id="205"/>
      </w:r>
    </w:p>
    <w:p w14:paraId="08C274B0" w14:textId="3ECEF8C2" w:rsidR="00C20C47" w:rsidRPr="00707B23" w:rsidRDefault="006F4C0A" w:rsidP="006678A1">
      <w:pPr>
        <w:spacing w:line="480" w:lineRule="auto"/>
        <w:jc w:val="both"/>
        <w:rPr>
          <w:bCs/>
          <w:sz w:val="22"/>
        </w:rPr>
      </w:pPr>
      <w:commentRangeStart w:id="206"/>
      <w:r w:rsidRPr="00707B23">
        <w:rPr>
          <w:bCs/>
          <w:sz w:val="22"/>
        </w:rPr>
        <w:pict w14:anchorId="3CE12AF7">
          <v:shape id="_x0000_i1026" type="#_x0000_t75" style="width:467.5pt;height:369.5pt">
            <v:imagedata r:id="rId17" o:title="Figure_2"/>
          </v:shape>
        </w:pict>
      </w:r>
      <w:commentRangeEnd w:id="206"/>
      <w:r w:rsidR="00393413">
        <w:rPr>
          <w:rStyle w:val="CommentReference"/>
        </w:rPr>
        <w:commentReference w:id="206"/>
      </w:r>
    </w:p>
    <w:p w14:paraId="27033AA3" w14:textId="77777777" w:rsidR="00C20C47" w:rsidRPr="00707B23" w:rsidRDefault="00C20C47" w:rsidP="006678A1">
      <w:pPr>
        <w:spacing w:line="480" w:lineRule="auto"/>
        <w:jc w:val="both"/>
        <w:rPr>
          <w:bCs/>
          <w:sz w:val="22"/>
        </w:rPr>
      </w:pPr>
      <w:r w:rsidRPr="00707B23">
        <w:rPr>
          <w:bCs/>
          <w:sz w:val="22"/>
        </w:rPr>
        <w:t xml:space="preserve">Abbreviations: API - </w:t>
      </w:r>
      <w:commentRangeStart w:id="207"/>
      <w:r w:rsidRPr="00707B23">
        <w:rPr>
          <w:bCs/>
          <w:sz w:val="22"/>
        </w:rPr>
        <w:t xml:space="preserve">average </w:t>
      </w:r>
      <w:commentRangeEnd w:id="207"/>
      <w:r w:rsidR="00393413">
        <w:rPr>
          <w:rStyle w:val="CommentReference"/>
        </w:rPr>
        <w:commentReference w:id="207"/>
      </w:r>
      <w:r w:rsidRPr="00707B23">
        <w:rPr>
          <w:bCs/>
          <w:sz w:val="22"/>
        </w:rPr>
        <w:t>predicted incidence; CI - cumulative incidence.</w:t>
      </w:r>
    </w:p>
    <w:p w14:paraId="41ED499E"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72E1A66" w14:textId="77777777" w:rsidR="00C20C47" w:rsidRPr="00707B23" w:rsidRDefault="00C20C47" w:rsidP="006678A1">
      <w:pPr>
        <w:spacing w:line="480" w:lineRule="auto"/>
        <w:jc w:val="both"/>
        <w:rPr>
          <w:bCs/>
          <w:sz w:val="22"/>
        </w:rPr>
      </w:pPr>
    </w:p>
    <w:p w14:paraId="4EB79964" w14:textId="77777777" w:rsidR="00C20C47" w:rsidRPr="00707B23" w:rsidRDefault="00C20C47" w:rsidP="006678A1">
      <w:pPr>
        <w:spacing w:line="480" w:lineRule="auto"/>
        <w:jc w:val="both"/>
        <w:rPr>
          <w:bCs/>
          <w:sz w:val="22"/>
        </w:rPr>
      </w:pPr>
    </w:p>
    <w:p w14:paraId="5977504E" w14:textId="77777777" w:rsidR="00C20C47" w:rsidRPr="00707B23" w:rsidRDefault="00C20C47" w:rsidP="006678A1">
      <w:pPr>
        <w:spacing w:after="160" w:line="480" w:lineRule="auto"/>
        <w:rPr>
          <w:bCs/>
          <w:sz w:val="22"/>
        </w:rPr>
      </w:pPr>
      <w:r w:rsidRPr="00707B23">
        <w:rPr>
          <w:bCs/>
          <w:sz w:val="22"/>
        </w:rPr>
        <w:br w:type="page"/>
      </w:r>
    </w:p>
    <w:p w14:paraId="2CD2DDB4" w14:textId="608D7245" w:rsidR="00664DF7" w:rsidRPr="00707B23" w:rsidRDefault="00664DF7" w:rsidP="00664DF7">
      <w:pPr>
        <w:spacing w:line="480" w:lineRule="auto"/>
        <w:jc w:val="both"/>
        <w:rPr>
          <w:sz w:val="22"/>
        </w:rPr>
      </w:pPr>
      <w:r w:rsidRPr="00707B23">
        <w:rPr>
          <w:b/>
          <w:bCs/>
          <w:sz w:val="22"/>
        </w:rPr>
        <w:lastRenderedPageBreak/>
        <w:t xml:space="preserve">Figure 3. </w:t>
      </w:r>
      <w:r w:rsidRPr="00707B23">
        <w:rPr>
          <w:sz w:val="22"/>
        </w:rPr>
        <w:t xml:space="preserve">Average predicted incidences of developing T2D per racial group by the </w:t>
      </w:r>
      <w:r w:rsidRPr="00707B23">
        <w:rPr>
          <w:b/>
          <w:bCs/>
          <w:sz w:val="22"/>
        </w:rPr>
        <w:t xml:space="preserve">ARIC </w:t>
      </w:r>
      <w:ins w:id="208" w:author="Toinét Cronjé" w:date="2022-01-29T21:35:00Z">
        <w:r w:rsidR="00080B7E">
          <w:rPr>
            <w:b/>
            <w:bCs/>
            <w:sz w:val="22"/>
          </w:rPr>
          <w:t xml:space="preserve">Risk </w:t>
        </w:r>
      </w:ins>
      <w:r w:rsidRPr="00707B23">
        <w:rPr>
          <w:b/>
          <w:bCs/>
          <w:sz w:val="22"/>
        </w:rPr>
        <w:t>Model</w:t>
      </w:r>
      <w:r w:rsidRPr="00707B23">
        <w:rPr>
          <w:sz w:val="22"/>
        </w:rPr>
        <w:t xml:space="preserve"> and 9-y</w:t>
      </w:r>
      <w:ins w:id="209" w:author="Toinét Cronjé" w:date="2022-01-29T21:35:00Z">
        <w:r w:rsidR="00080B7E">
          <w:rPr>
            <w:sz w:val="22"/>
          </w:rPr>
          <w:t>ea</w:t>
        </w:r>
      </w:ins>
      <w:r w:rsidRPr="00707B23">
        <w:rPr>
          <w:sz w:val="22"/>
        </w:rPr>
        <w:t>r cumulative incidences of T2D from the U</w:t>
      </w:r>
      <w:del w:id="210" w:author="Toinét Cronjé" w:date="2022-01-29T21:35:00Z">
        <w:r w:rsidRPr="00707B23" w:rsidDel="00080B7E">
          <w:rPr>
            <w:sz w:val="22"/>
          </w:rPr>
          <w:delText>.</w:delText>
        </w:r>
      </w:del>
      <w:r w:rsidRPr="00707B23">
        <w:rPr>
          <w:sz w:val="22"/>
        </w:rPr>
        <w:t>S</w:t>
      </w:r>
      <w:del w:id="211" w:author="Toinét Cronjé" w:date="2022-01-29T21:35:00Z">
        <w:r w:rsidRPr="00707B23" w:rsidDel="00080B7E">
          <w:rPr>
            <w:sz w:val="22"/>
          </w:rPr>
          <w:delText>.</w:delText>
        </w:r>
      </w:del>
      <w:r w:rsidRPr="00707B23">
        <w:rPr>
          <w:sz w:val="22"/>
        </w:rPr>
        <w:t xml:space="preserve"> Diabetes Surveillance System. B) Ratios between average predicted incidences and cumulative incidences of T2D from the U.S. Diabetes Surveillance System per racial group by survey year.</w:t>
      </w:r>
    </w:p>
    <w:p w14:paraId="1541571E" w14:textId="0E88244F" w:rsidR="00C20C47" w:rsidRPr="00707B23" w:rsidRDefault="006F4C0A" w:rsidP="006678A1">
      <w:pPr>
        <w:spacing w:line="480" w:lineRule="auto"/>
        <w:jc w:val="both"/>
        <w:rPr>
          <w:bCs/>
          <w:sz w:val="22"/>
        </w:rPr>
      </w:pPr>
      <w:commentRangeStart w:id="212"/>
      <w:r w:rsidRPr="00707B23">
        <w:rPr>
          <w:bCs/>
          <w:sz w:val="22"/>
        </w:rPr>
        <w:pict w14:anchorId="1060505D">
          <v:shape id="_x0000_i1027" type="#_x0000_t75" style="width:467.5pt;height:369.5pt">
            <v:imagedata r:id="rId18" o:title="Figure_3"/>
          </v:shape>
        </w:pict>
      </w:r>
      <w:commentRangeEnd w:id="212"/>
      <w:r w:rsidR="00E330D5">
        <w:rPr>
          <w:rStyle w:val="CommentReference"/>
        </w:rPr>
        <w:commentReference w:id="212"/>
      </w:r>
    </w:p>
    <w:p w14:paraId="06B7D851"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55F25AAA"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D8D1149" w14:textId="77777777" w:rsidR="00C20C47" w:rsidRPr="00707B23" w:rsidRDefault="00C20C47" w:rsidP="006678A1">
      <w:pPr>
        <w:spacing w:line="480" w:lineRule="auto"/>
        <w:jc w:val="both"/>
        <w:rPr>
          <w:bCs/>
          <w:sz w:val="22"/>
        </w:rPr>
      </w:pPr>
    </w:p>
    <w:p w14:paraId="37DCFC14" w14:textId="77777777" w:rsidR="00C20C47" w:rsidRPr="00707B23" w:rsidRDefault="00C20C47" w:rsidP="006678A1">
      <w:pPr>
        <w:spacing w:line="480" w:lineRule="auto"/>
        <w:jc w:val="both"/>
        <w:rPr>
          <w:bCs/>
          <w:sz w:val="22"/>
        </w:rPr>
      </w:pPr>
    </w:p>
    <w:p w14:paraId="3A590B4D" w14:textId="77777777" w:rsidR="00C20C47" w:rsidRPr="00707B23" w:rsidRDefault="00C20C47" w:rsidP="006678A1">
      <w:pPr>
        <w:spacing w:after="160" w:line="480" w:lineRule="auto"/>
        <w:rPr>
          <w:bCs/>
          <w:sz w:val="22"/>
        </w:rPr>
      </w:pPr>
      <w:r w:rsidRPr="00707B23">
        <w:rPr>
          <w:bCs/>
          <w:sz w:val="22"/>
        </w:rPr>
        <w:br w:type="page"/>
      </w:r>
    </w:p>
    <w:p w14:paraId="20148070" w14:textId="248B26AD" w:rsidR="00664DF7" w:rsidRPr="00707B23" w:rsidRDefault="00664DF7" w:rsidP="00664DF7">
      <w:pPr>
        <w:spacing w:line="480" w:lineRule="auto"/>
        <w:jc w:val="both"/>
        <w:rPr>
          <w:sz w:val="22"/>
        </w:rPr>
      </w:pPr>
      <w:r w:rsidRPr="00707B23">
        <w:rPr>
          <w:b/>
          <w:bCs/>
          <w:sz w:val="22"/>
        </w:rPr>
        <w:lastRenderedPageBreak/>
        <w:t xml:space="preserve">Figure 4. </w:t>
      </w:r>
      <w:r w:rsidRPr="00707B23">
        <w:rPr>
          <w:sz w:val="22"/>
        </w:rPr>
        <w:t xml:space="preserve">Average predicted incidences of developing T2D per racial group by the </w:t>
      </w:r>
      <w:r w:rsidRPr="00707B23">
        <w:rPr>
          <w:b/>
          <w:bCs/>
          <w:sz w:val="22"/>
        </w:rPr>
        <w:t>San Antonio Model</w:t>
      </w:r>
      <w:r w:rsidRPr="00707B23">
        <w:rPr>
          <w:sz w:val="22"/>
        </w:rPr>
        <w:t xml:space="preserve"> and 8-y</w:t>
      </w:r>
      <w:ins w:id="213" w:author="Toinét Cronjé" w:date="2022-01-29T21:50:00Z">
        <w:r w:rsidR="00B9018F">
          <w:rPr>
            <w:sz w:val="22"/>
          </w:rPr>
          <w:t>ea</w:t>
        </w:r>
      </w:ins>
      <w:r w:rsidRPr="00707B23">
        <w:rPr>
          <w:sz w:val="22"/>
        </w:rPr>
        <w:t>r cumulative incidences of T2D from the U</w:t>
      </w:r>
      <w:del w:id="214" w:author="Toinét Cronjé" w:date="2022-01-29T21:50:00Z">
        <w:r w:rsidRPr="00707B23" w:rsidDel="00B9018F">
          <w:rPr>
            <w:sz w:val="22"/>
          </w:rPr>
          <w:delText>.</w:delText>
        </w:r>
      </w:del>
      <w:r w:rsidRPr="00707B23">
        <w:rPr>
          <w:sz w:val="22"/>
        </w:rPr>
        <w:t>S</w:t>
      </w:r>
      <w:del w:id="215" w:author="Toinét Cronjé" w:date="2022-01-29T21:50:00Z">
        <w:r w:rsidRPr="00707B23" w:rsidDel="00B9018F">
          <w:rPr>
            <w:sz w:val="22"/>
          </w:rPr>
          <w:delText>.</w:delText>
        </w:r>
      </w:del>
      <w:r w:rsidRPr="00707B23">
        <w:rPr>
          <w:sz w:val="22"/>
        </w:rPr>
        <w:t xml:space="preserve"> Diabetes Surveillance System. B) Ratios between average predicted incidences and cumulative incidences of T2D from the U</w:t>
      </w:r>
      <w:del w:id="216" w:author="Toinét Cronjé" w:date="2022-01-29T21:50:00Z">
        <w:r w:rsidRPr="00707B23" w:rsidDel="00B9018F">
          <w:rPr>
            <w:sz w:val="22"/>
          </w:rPr>
          <w:delText>.</w:delText>
        </w:r>
      </w:del>
      <w:r w:rsidRPr="00707B23">
        <w:rPr>
          <w:sz w:val="22"/>
        </w:rPr>
        <w:t>S</w:t>
      </w:r>
      <w:bookmarkStart w:id="217" w:name="_GoBack"/>
      <w:bookmarkEnd w:id="217"/>
      <w:del w:id="218" w:author="Toinét Cronjé" w:date="2022-01-29T21:50:00Z">
        <w:r w:rsidRPr="00707B23" w:rsidDel="00B9018F">
          <w:rPr>
            <w:sz w:val="22"/>
          </w:rPr>
          <w:delText>.</w:delText>
        </w:r>
      </w:del>
      <w:r w:rsidRPr="00707B23">
        <w:rPr>
          <w:sz w:val="22"/>
        </w:rPr>
        <w:t xml:space="preserve"> Diabetes Surveillance System per racial group by survey year.</w:t>
      </w:r>
    </w:p>
    <w:p w14:paraId="51E9BF38" w14:textId="691CC46E" w:rsidR="00C20C47" w:rsidRPr="00707B23" w:rsidRDefault="006F4C0A" w:rsidP="006678A1">
      <w:pPr>
        <w:spacing w:line="480" w:lineRule="auto"/>
        <w:jc w:val="both"/>
        <w:rPr>
          <w:bCs/>
          <w:sz w:val="22"/>
        </w:rPr>
      </w:pPr>
      <w:r w:rsidRPr="00707B23">
        <w:rPr>
          <w:bCs/>
          <w:sz w:val="22"/>
        </w:rPr>
        <w:pict w14:anchorId="009A3D4D">
          <v:shape id="_x0000_i1028" type="#_x0000_t75" style="width:467.5pt;height:369.5pt">
            <v:imagedata r:id="rId19" o:title="Figure_4"/>
          </v:shape>
        </w:pict>
      </w:r>
    </w:p>
    <w:p w14:paraId="0F59AD2D"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7E55450D"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0307593C" w14:textId="2846FC49" w:rsidR="00FA5347" w:rsidRPr="00707B23" w:rsidRDefault="00C20C47" w:rsidP="006678A1">
      <w:pPr>
        <w:spacing w:line="480" w:lineRule="auto"/>
        <w:jc w:val="both"/>
        <w:rPr>
          <w:bCs/>
          <w:sz w:val="22"/>
        </w:rPr>
      </w:pPr>
      <w:r w:rsidRPr="00707B23">
        <w:rPr>
          <w:bCs/>
          <w:sz w:val="22"/>
        </w:rPr>
        <w:t> </w:t>
      </w:r>
    </w:p>
    <w:p w14:paraId="4BF7073F" w14:textId="77777777" w:rsidR="00B96DEC" w:rsidRPr="00707B23" w:rsidRDefault="00B96DEC" w:rsidP="006678A1">
      <w:pPr>
        <w:spacing w:line="480" w:lineRule="auto"/>
        <w:jc w:val="both"/>
        <w:rPr>
          <w:sz w:val="22"/>
        </w:rPr>
      </w:pPr>
    </w:p>
    <w:p w14:paraId="5EDDDB6C" w14:textId="77777777" w:rsidR="00435909" w:rsidRPr="00707B23" w:rsidRDefault="00435909" w:rsidP="006678A1">
      <w:pPr>
        <w:spacing w:after="160" w:line="480" w:lineRule="auto"/>
        <w:rPr>
          <w:b/>
          <w:bCs/>
          <w:sz w:val="22"/>
        </w:rPr>
      </w:pPr>
      <w:r w:rsidRPr="00707B23">
        <w:rPr>
          <w:b/>
          <w:bCs/>
          <w:sz w:val="22"/>
        </w:rPr>
        <w:br w:type="page"/>
      </w:r>
    </w:p>
    <w:p w14:paraId="31BE9C03" w14:textId="1AFD1ED2" w:rsidR="00B96DEC" w:rsidRPr="00707B23" w:rsidRDefault="00737E35"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Supplemental</w:t>
      </w:r>
      <w:r w:rsidR="00B96DEC" w:rsidRPr="00707B23">
        <w:rPr>
          <w:rFonts w:ascii="Times New Roman" w:eastAsia="ヒラギノ角ゴ Pro W3" w:hAnsi="Times New Roman"/>
        </w:rPr>
        <w:t xml:space="preserve"> material</w:t>
      </w:r>
      <w:r w:rsidRPr="00707B23">
        <w:rPr>
          <w:rFonts w:ascii="Times New Roman" w:eastAsia="ヒラギノ角ゴ Pro W3" w:hAnsi="Times New Roman"/>
        </w:rPr>
        <w:t xml:space="preserve"> headings</w:t>
      </w:r>
    </w:p>
    <w:p w14:paraId="0346979C" w14:textId="3FF7A185" w:rsidR="00C20C47" w:rsidRPr="00707B23" w:rsidRDefault="005D4852" w:rsidP="006678A1">
      <w:pPr>
        <w:spacing w:line="480" w:lineRule="auto"/>
        <w:jc w:val="both"/>
        <w:rPr>
          <w:sz w:val="22"/>
        </w:rPr>
      </w:pPr>
      <w:r w:rsidRPr="00707B23">
        <w:rPr>
          <w:b/>
          <w:sz w:val="22"/>
        </w:rPr>
        <w:t xml:space="preserve">Supplemental Table 1. </w:t>
      </w:r>
      <w:bookmarkEnd w:id="182"/>
      <w:r w:rsidR="00C20C47" w:rsidRPr="00707B23">
        <w:rPr>
          <w:sz w:val="22"/>
        </w:rPr>
        <w:t>Type 2 diabetes risk prediction model included in the analytic framework.</w:t>
      </w:r>
    </w:p>
    <w:p w14:paraId="285E5564" w14:textId="59C3659E" w:rsidR="00C20C47" w:rsidRPr="00707B23" w:rsidRDefault="00C20C47" w:rsidP="006678A1">
      <w:pPr>
        <w:spacing w:line="480" w:lineRule="auto"/>
        <w:jc w:val="both"/>
        <w:rPr>
          <w:sz w:val="22"/>
        </w:rPr>
      </w:pPr>
      <w:r w:rsidRPr="00707B23">
        <w:rPr>
          <w:b/>
          <w:sz w:val="22"/>
        </w:rPr>
        <w:t>Supplemental Table 2.</w:t>
      </w:r>
      <w:r w:rsidRPr="00707B23">
        <w:rPr>
          <w:sz w:val="22"/>
        </w:rPr>
        <w:t xml:space="preserve"> Descriptive statistics of the imputed NHANES data.</w:t>
      </w:r>
    </w:p>
    <w:p w14:paraId="3FE66ED1" w14:textId="700F55E6" w:rsidR="00532A2A" w:rsidRPr="00707B23" w:rsidRDefault="00C20C47" w:rsidP="006678A1">
      <w:pPr>
        <w:spacing w:line="480" w:lineRule="auto"/>
        <w:jc w:val="both"/>
        <w:rPr>
          <w:sz w:val="22"/>
        </w:rPr>
      </w:pPr>
      <w:r w:rsidRPr="00707B23">
        <w:rPr>
          <w:b/>
          <w:sz w:val="22"/>
        </w:rPr>
        <w:t>Supplemental Table 3.</w:t>
      </w:r>
      <w:r w:rsidRPr="00707B23">
        <w:rPr>
          <w:sz w:val="22"/>
        </w:rPr>
        <w:t xml:space="preserve"> Age-adjusted incidence rates of type 2 diabetes per 1000 individuals.</w:t>
      </w:r>
    </w:p>
    <w:p w14:paraId="448C8C9F" w14:textId="68DF1A45" w:rsidR="00C20C47" w:rsidRPr="00707B23" w:rsidRDefault="00C20C47" w:rsidP="006678A1">
      <w:pPr>
        <w:spacing w:line="480" w:lineRule="auto"/>
        <w:jc w:val="both"/>
        <w:rPr>
          <w:sz w:val="22"/>
        </w:rPr>
      </w:pPr>
      <w:r w:rsidRPr="00707B23">
        <w:rPr>
          <w:b/>
          <w:sz w:val="22"/>
        </w:rPr>
        <w:t>Supplemental Table 4.</w:t>
      </w:r>
      <w:r w:rsidRPr="00707B23">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Pr="00707B23" w:rsidRDefault="00C20C47" w:rsidP="006678A1">
      <w:pPr>
        <w:spacing w:line="480" w:lineRule="auto"/>
        <w:jc w:val="both"/>
      </w:pPr>
    </w:p>
    <w:p w14:paraId="1D243E20" w14:textId="20A7DEB4" w:rsidR="00C20C47" w:rsidRPr="00707B23" w:rsidRDefault="00C20C47" w:rsidP="006678A1">
      <w:pPr>
        <w:spacing w:line="480" w:lineRule="auto"/>
        <w:jc w:val="both"/>
      </w:pPr>
    </w:p>
    <w:sectPr w:rsidR="00C20C47" w:rsidRPr="00707B23" w:rsidSect="003A5DC5">
      <w:headerReference w:type="even" r:id="rId20"/>
      <w:headerReference w:type="default" r:id="rId21"/>
      <w:footerReference w:type="even" r:id="rId22"/>
      <w:footerReference w:type="default" r:id="rId2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Toinét Cronjé" w:date="2022-01-29T14:30:00Z" w:initials="TC">
    <w:p w14:paraId="0393CD2F" w14:textId="1CAC8C0E" w:rsidR="000D25E1" w:rsidRDefault="000D25E1">
      <w:pPr>
        <w:pStyle w:val="CommentText"/>
      </w:pPr>
      <w:r>
        <w:rPr>
          <w:rStyle w:val="CommentReference"/>
        </w:rPr>
        <w:annotationRef/>
      </w:r>
      <w:r>
        <w:t>When I read emerged as, I kind of want to know ‘when’ or ‘why’? Maybe this can just be ‘is’ or ‘can be’</w:t>
      </w:r>
    </w:p>
  </w:comment>
  <w:comment w:id="45" w:author="Toinét Cronjé" w:date="2022-01-29T15:05:00Z" w:initials="TC">
    <w:p w14:paraId="2FB52FD7" w14:textId="33852FB4" w:rsidR="00DE6A07" w:rsidRDefault="00DE6A07">
      <w:pPr>
        <w:pStyle w:val="CommentText"/>
      </w:pPr>
      <w:r>
        <w:rPr>
          <w:rStyle w:val="CommentReference"/>
        </w:rPr>
        <w:annotationRef/>
      </w:r>
      <w:r>
        <w:t>For strobe purposes, not sure if this is perfectly true though. I’ll check.</w:t>
      </w:r>
    </w:p>
  </w:comment>
  <w:comment w:id="48" w:author="Toinét Cronjé" w:date="2022-01-29T15:05:00Z" w:initials="TC">
    <w:p w14:paraId="7DCE0C79" w14:textId="2E889628" w:rsidR="00DE6A07" w:rsidRDefault="00DE6A07">
      <w:pPr>
        <w:pStyle w:val="CommentText"/>
      </w:pPr>
      <w:r>
        <w:rPr>
          <w:rStyle w:val="CommentReference"/>
        </w:rPr>
        <w:annotationRef/>
      </w:r>
      <w:r>
        <w:t xml:space="preserve">Is this true? The ‘Continuous’ NHANES is the 1999- one, but NHANES was active before then right? </w:t>
      </w:r>
    </w:p>
  </w:comment>
  <w:comment w:id="60" w:author="Toinét Cronjé" w:date="2022-01-29T17:30:00Z" w:initials="TC">
    <w:p w14:paraId="65562C1F" w14:textId="39A92EC3" w:rsidR="00776E82" w:rsidRDefault="00776E82">
      <w:pPr>
        <w:pStyle w:val="CommentText"/>
      </w:pPr>
      <w:r>
        <w:rPr>
          <w:rStyle w:val="CommentReference"/>
        </w:rPr>
        <w:annotationRef/>
      </w:r>
      <w:r w:rsidR="0071275E">
        <w:t xml:space="preserve">Do any of our remaining </w:t>
      </w:r>
      <w:r>
        <w:t>participants ha</w:t>
      </w:r>
      <w:r w:rsidR="0071275E">
        <w:t>ve</w:t>
      </w:r>
      <w:r>
        <w:t xml:space="preserve"> fasting glucose / Hba1c that give them prevalent diabetes status even if they were not name</w:t>
      </w:r>
      <w:r w:rsidR="0071275E">
        <w:t>d</w:t>
      </w:r>
      <w:r>
        <w:t xml:space="preserve"> such? </w:t>
      </w:r>
      <w:r w:rsidR="0071275E">
        <w:t>I’m unsure if the prior/prevalent was a separate variable or if it was one we made.</w:t>
      </w:r>
      <w:r>
        <w:br/>
      </w:r>
      <w:r>
        <w:br/>
        <w:t xml:space="preserve">Hopefully there is none and this was included in the classification of prevalent diabetes, if so I think it will be good to add here </w:t>
      </w:r>
      <w:r>
        <w:sym w:font="Wingdings" w:char="F04A"/>
      </w:r>
      <w:r>
        <w:t xml:space="preserve"> (based on self-report, medication use, fasting glucose, and glycated hemoglobin levels)</w:t>
      </w:r>
    </w:p>
  </w:comment>
  <w:comment w:id="69" w:author="Toinét Cronjé" w:date="2022-01-29T17:38:00Z" w:initials="TC">
    <w:p w14:paraId="5DB1833E" w14:textId="3AE006D1" w:rsidR="0071275E" w:rsidRDefault="0071275E">
      <w:pPr>
        <w:pStyle w:val="CommentText"/>
      </w:pPr>
      <w:r>
        <w:rPr>
          <w:rStyle w:val="CommentReference"/>
        </w:rPr>
        <w:annotationRef/>
      </w:r>
      <w:r>
        <w:t xml:space="preserve">Maybe just US for consistency with the aim? </w:t>
      </w:r>
    </w:p>
  </w:comment>
  <w:comment w:id="73" w:author="Toinét Cronjé" w:date="2022-01-29T17:58:00Z" w:initials="TC">
    <w:p w14:paraId="24919E4F" w14:textId="6450F13B" w:rsidR="007871A0" w:rsidRDefault="007871A0">
      <w:pPr>
        <w:pStyle w:val="CommentText"/>
      </w:pPr>
      <w:r>
        <w:rPr>
          <w:rStyle w:val="CommentReference"/>
        </w:rPr>
        <w:annotationRef/>
      </w:r>
      <w:r>
        <w:t xml:space="preserve">Added this to bridge what we actually got from NHANES vs how these were used. E.g race categories are not </w:t>
      </w:r>
      <w:r w:rsidR="00012D48">
        <w:t>necessarily</w:t>
      </w:r>
      <w:r>
        <w:t xml:space="preserve"> relevant in the models specifically, or the units as extracted might </w:t>
      </w:r>
      <w:r w:rsidR="00012D48">
        <w:t>have been altered to fit the model.</w:t>
      </w:r>
    </w:p>
  </w:comment>
  <w:comment w:id="118" w:author="Tibor V Varga" w:date="2022-01-28T10:03:00Z" w:initials="TVV">
    <w:p w14:paraId="6A9B438C" w14:textId="77777777" w:rsidR="006F4C0A" w:rsidRDefault="006F4C0A" w:rsidP="007A27FF">
      <w:pPr>
        <w:pStyle w:val="CommentText"/>
      </w:pPr>
      <w:r>
        <w:rPr>
          <w:rStyle w:val="CommentReference"/>
        </w:rPr>
        <w:annotationRef/>
      </w:r>
      <w:r>
        <w:t>Naja: The result section is rather ‘thin’, and I think it would strengthen the paper to go through the findings, provide key descriptives and key estimates more systematically.</w:t>
      </w:r>
    </w:p>
    <w:p w14:paraId="617B4745" w14:textId="77777777" w:rsidR="006F4C0A" w:rsidRDefault="006F4C0A" w:rsidP="007A27FF">
      <w:pPr>
        <w:pStyle w:val="CommentText"/>
      </w:pPr>
    </w:p>
    <w:p w14:paraId="62FCF0D4" w14:textId="77777777" w:rsidR="006F4C0A" w:rsidRDefault="006F4C0A" w:rsidP="007A27FF">
      <w:pPr>
        <w:pStyle w:val="CommentText"/>
      </w:pPr>
      <w:r>
        <w:t>Also, I still think it is important to highlight that the two models which were developed in more diverse population had the best prediction of actual rates for Blacks and Hispanics.</w:t>
      </w:r>
    </w:p>
    <w:p w14:paraId="5146EF8D" w14:textId="77777777" w:rsidR="006F4C0A" w:rsidRDefault="006F4C0A" w:rsidP="007A27FF">
      <w:pPr>
        <w:pStyle w:val="CommentText"/>
      </w:pPr>
    </w:p>
    <w:p w14:paraId="05501AE7" w14:textId="77777777" w:rsidR="006F4C0A" w:rsidRDefault="006F4C0A" w:rsidP="007A27FF">
      <w:pPr>
        <w:pStyle w:val="CommentText"/>
      </w:pPr>
    </w:p>
    <w:p w14:paraId="3C505961" w14:textId="77777777" w:rsidR="006F4C0A" w:rsidRDefault="006F4C0A" w:rsidP="007A27FF">
      <w:pPr>
        <w:pStyle w:val="CommentText"/>
      </w:pPr>
      <w:r>
        <w:t>Tibor: I don’t mind it if it is thin – we performed a simple, concise analysis, so it is OK if this section is not super long. I agree to add a bit more though.</w:t>
      </w:r>
    </w:p>
    <w:p w14:paraId="55A3BEBA" w14:textId="19836522" w:rsidR="006F4C0A" w:rsidRDefault="006F4C0A" w:rsidP="007A27FF">
      <w:pPr>
        <w:pStyle w:val="CommentText"/>
      </w:pPr>
      <w:r>
        <w:t>Also, we can describe the 3 predictive models here a bit more in detail? Or maybe that is more Methods-y. IDK.</w:t>
      </w:r>
    </w:p>
  </w:comment>
  <w:comment w:id="120" w:author="Tibor V Varga" w:date="2022-01-28T10:05:00Z" w:initials="TVV">
    <w:p w14:paraId="2B893DE3" w14:textId="5D1354FE" w:rsidR="006F4C0A" w:rsidRDefault="006F4C0A">
      <w:pPr>
        <w:pStyle w:val="CommentText"/>
      </w:pPr>
      <w:r>
        <w:rPr>
          <w:rStyle w:val="CommentReference"/>
        </w:rPr>
        <w:annotationRef/>
      </w:r>
      <w:r>
        <w:t>Naja’s suggestion – and I agree. We should incorporate a year though for this sentence. Like, in 2021, it was ….</w:t>
      </w:r>
    </w:p>
  </w:comment>
  <w:comment w:id="121" w:author="Toinét Cronjé" w:date="2022-01-29T20:58:00Z" w:initials="TC">
    <w:p w14:paraId="7780E17F" w14:textId="27B9745C" w:rsidR="001126A4" w:rsidRDefault="001126A4">
      <w:pPr>
        <w:pStyle w:val="CommentText"/>
      </w:pPr>
      <w:r>
        <w:rPr>
          <w:rStyle w:val="CommentReference"/>
        </w:rPr>
        <w:annotationRef/>
      </w:r>
      <w:r>
        <w:t xml:space="preserve">See Trello for the source I used. </w:t>
      </w:r>
      <w:r w:rsidRPr="001126A4">
        <w:t>2020 Census Public Law Redistricting Data File (P.L. 94-171) Summary File</w:t>
      </w:r>
      <w:r>
        <w:t xml:space="preserve"> downloaded from this site </w:t>
      </w:r>
      <w:hyperlink r:id="rId1" w:history="1">
        <w:r w:rsidRPr="00F84A6B">
          <w:rPr>
            <w:rStyle w:val="Hyperlink"/>
          </w:rPr>
          <w:t>https://www.census.gov/data/tables/2020/dec/2020-redistricting-supplementary-tables.html</w:t>
        </w:r>
      </w:hyperlink>
      <w:r>
        <w:t xml:space="preserve"> </w:t>
      </w:r>
    </w:p>
  </w:comment>
  <w:comment w:id="146" w:author="Toinét Cronjé" w:date="2022-01-29T21:00:00Z" w:initials="TC">
    <w:p w14:paraId="2B8B2A01" w14:textId="47B9F0F1" w:rsidR="001126A4" w:rsidRDefault="001126A4">
      <w:pPr>
        <w:pStyle w:val="CommentText"/>
      </w:pPr>
      <w:r>
        <w:rPr>
          <w:rStyle w:val="CommentReference"/>
        </w:rPr>
        <w:annotationRef/>
      </w:r>
      <w:r>
        <w:t>Unsure about the tense. It was, but still is – I think continues to be works?</w:t>
      </w:r>
    </w:p>
  </w:comment>
  <w:comment w:id="148" w:author="Tibor V Varga" w:date="2022-01-28T10:08:00Z" w:initials="TVV">
    <w:p w14:paraId="172C8549" w14:textId="77777777" w:rsidR="006F4C0A" w:rsidRDefault="006F4C0A">
      <w:pPr>
        <w:pStyle w:val="CommentText"/>
      </w:pPr>
      <w:r>
        <w:rPr>
          <w:rStyle w:val="CommentReference"/>
        </w:rPr>
        <w:annotationRef/>
      </w:r>
      <w:r>
        <w:t>Naja: I suggest that this explaination is moved to the method section.</w:t>
      </w:r>
    </w:p>
    <w:p w14:paraId="06836C5F" w14:textId="77777777" w:rsidR="006F4C0A" w:rsidRDefault="006F4C0A">
      <w:pPr>
        <w:pStyle w:val="CommentText"/>
      </w:pPr>
    </w:p>
    <w:p w14:paraId="18AD6196" w14:textId="71B94E58" w:rsidR="006F4C0A" w:rsidRDefault="006F4C0A">
      <w:pPr>
        <w:pStyle w:val="CommentText"/>
      </w:pPr>
      <w:r>
        <w:t>Tibor: Hm, maybe I disagree – I usually like it when key parts of methods are “recapped” in Results – it makes it more understandable and the reader doesn’t need to jump back to methods searching for what it is that they really did? So I think this is fine, but if you feel strongly for moving, pls do so.</w:t>
      </w:r>
    </w:p>
  </w:comment>
  <w:comment w:id="149" w:author="Toinét Cronjé" w:date="2022-01-29T21:03:00Z" w:initials="TC">
    <w:p w14:paraId="538DD6A0" w14:textId="5449CF47" w:rsidR="001126A4" w:rsidRDefault="001126A4">
      <w:pPr>
        <w:pStyle w:val="CommentText"/>
      </w:pPr>
      <w:r>
        <w:rPr>
          <w:rStyle w:val="CommentReference"/>
        </w:rPr>
        <w:annotationRef/>
      </w:r>
      <w:r>
        <w:t>Are we allowed to have sub-headings in the results? I think this sentence is important to have to guide the reader in to the next ‘topic’ – a sub-heading might be able to do the same without sounding like ‘method text’?</w:t>
      </w:r>
    </w:p>
  </w:comment>
  <w:comment w:id="152" w:author="Toinét Cronjé" w:date="2022-01-29T21:10:00Z" w:initials="TC">
    <w:p w14:paraId="45E987CF" w14:textId="78174ADA" w:rsidR="00981989" w:rsidRDefault="00981989">
      <w:pPr>
        <w:pStyle w:val="CommentText"/>
      </w:pPr>
      <w:r>
        <w:rPr>
          <w:rStyle w:val="CommentReference"/>
        </w:rPr>
        <w:annotationRef/>
      </w:r>
      <w:r>
        <w:t>Again unsure about tense – I would write this in the past tense.</w:t>
      </w:r>
    </w:p>
  </w:comment>
  <w:comment w:id="176" w:author="Tibor V Varga" w:date="2022-01-28T10:10:00Z" w:initials="TVV">
    <w:p w14:paraId="3F1D7DEC" w14:textId="77777777" w:rsidR="006F4C0A" w:rsidRDefault="006F4C0A">
      <w:pPr>
        <w:pStyle w:val="CommentText"/>
      </w:pPr>
      <w:r>
        <w:rPr>
          <w:rStyle w:val="CommentReference"/>
        </w:rPr>
        <w:annotationRef/>
      </w:r>
      <w:r>
        <w:t>I think Leonie flagged this for being confusing.</w:t>
      </w:r>
    </w:p>
    <w:p w14:paraId="56C244B1" w14:textId="77777777" w:rsidR="006F4C0A" w:rsidRDefault="006F4C0A">
      <w:pPr>
        <w:pStyle w:val="CommentText"/>
      </w:pPr>
    </w:p>
    <w:p w14:paraId="69F6E426" w14:textId="77777777" w:rsidR="006F4C0A" w:rsidRDefault="006F4C0A">
      <w:pPr>
        <w:pStyle w:val="CommentText"/>
      </w:pPr>
      <w:r>
        <w:t>What I mean here is that an algorithm can be super simple (a cutoff), it can be a risk score, or it can be a super complicated neural network, regardless, it can be biased.</w:t>
      </w:r>
    </w:p>
    <w:p w14:paraId="42630887" w14:textId="77777777" w:rsidR="006F4C0A" w:rsidRDefault="006F4C0A">
      <w:pPr>
        <w:pStyle w:val="CommentText"/>
      </w:pPr>
    </w:p>
    <w:p w14:paraId="12F66FBA" w14:textId="05BB48CE" w:rsidR="006F4C0A" w:rsidRDefault="006F4C0A">
      <w:pPr>
        <w:pStyle w:val="CommentText"/>
      </w:pPr>
      <w:r>
        <w:t>Would be nice if you could help clarify.</w:t>
      </w:r>
    </w:p>
  </w:comment>
  <w:comment w:id="177" w:author="Tibor V Varga" w:date="2022-01-28T10:13:00Z" w:initials="TVV">
    <w:p w14:paraId="1E09E2A4" w14:textId="77777777" w:rsidR="006F4C0A" w:rsidRDefault="006F4C0A">
      <w:pPr>
        <w:pStyle w:val="CommentText"/>
      </w:pPr>
      <w:r>
        <w:rPr>
          <w:rStyle w:val="CommentReference"/>
        </w:rPr>
        <w:annotationRef/>
      </w:r>
      <w:r>
        <w:t>Naja: Are the more complex prediction models to trying to use much more data on each individual and thereby try to reduce biases across measured variables?</w:t>
      </w:r>
    </w:p>
    <w:p w14:paraId="26DE03EC" w14:textId="77777777" w:rsidR="006F4C0A" w:rsidRDefault="006F4C0A">
      <w:pPr>
        <w:pStyle w:val="CommentText"/>
      </w:pPr>
    </w:p>
    <w:p w14:paraId="4FE7D224" w14:textId="5856D3A1" w:rsidR="006F4C0A" w:rsidRDefault="006F4C0A">
      <w:pPr>
        <w:pStyle w:val="CommentText"/>
      </w:pPr>
      <w:r>
        <w:t>Tibor: To be honest I don’t understand this comment.</w:t>
      </w:r>
    </w:p>
  </w:comment>
  <w:comment w:id="178" w:author="Tibor V Varga" w:date="2022-01-28T10:17:00Z" w:initials="TVV">
    <w:p w14:paraId="44ECF26C" w14:textId="77777777" w:rsidR="006F4C0A" w:rsidRDefault="006F4C0A">
      <w:pPr>
        <w:pStyle w:val="CommentText"/>
      </w:pPr>
      <w:r>
        <w:rPr>
          <w:rStyle w:val="CommentReference"/>
        </w:rPr>
        <w:annotationRef/>
      </w:r>
      <w:r>
        <w:t>Naja: Please explain the algorithmic bias here.</w:t>
      </w:r>
    </w:p>
    <w:p w14:paraId="58EB5E83" w14:textId="77777777" w:rsidR="006F4C0A" w:rsidRDefault="006F4C0A">
      <w:pPr>
        <w:pStyle w:val="CommentText"/>
      </w:pPr>
    </w:p>
    <w:p w14:paraId="61207ABD" w14:textId="22DFD88F" w:rsidR="006F4C0A" w:rsidRDefault="006F4C0A">
      <w:pPr>
        <w:pStyle w:val="CommentText"/>
      </w:pPr>
      <w:r>
        <w:t>Tibor: well, it is difficult to explain it. Rather, our results indicate that the algorithm – despite attempting for Hispanic race – is still not satisfactory in working at the same performance as it does for white. So in my opinion, I think we do explain it: the algorithmic bias is the differential performance.</w:t>
      </w:r>
    </w:p>
  </w:comment>
  <w:comment w:id="179" w:author="Tibor V Varga" w:date="2022-01-28T10:24:00Z" w:initials="TVV">
    <w:p w14:paraId="5AFA6A1B" w14:textId="5142C58A" w:rsidR="006F4C0A" w:rsidRDefault="006F4C0A">
      <w:pPr>
        <w:pStyle w:val="CommentText"/>
      </w:pPr>
      <w:r>
        <w:rPr>
          <w:rStyle w:val="CommentReference"/>
        </w:rPr>
        <w:annotationRef/>
      </w:r>
      <w:r>
        <w:t>Naja: How? Can you be more specific?</w:t>
      </w:r>
    </w:p>
  </w:comment>
  <w:comment w:id="180" w:author="Tibor V Varga" w:date="2022-01-28T10:27:00Z" w:initials="TVV">
    <w:p w14:paraId="004451B1" w14:textId="77777777" w:rsidR="006F4C0A" w:rsidRDefault="006F4C0A">
      <w:pPr>
        <w:pStyle w:val="CommentText"/>
      </w:pPr>
      <w:r>
        <w:rPr>
          <w:rStyle w:val="CommentReference"/>
        </w:rPr>
        <w:annotationRef/>
      </w:r>
      <w:r>
        <w:t>Naja: suggest incorporating this in conclusions.</w:t>
      </w:r>
    </w:p>
    <w:p w14:paraId="1A8E899B" w14:textId="77777777" w:rsidR="006F4C0A" w:rsidRDefault="006F4C0A">
      <w:pPr>
        <w:pStyle w:val="CommentText"/>
      </w:pPr>
    </w:p>
    <w:p w14:paraId="04800F97" w14:textId="18779F41" w:rsidR="006F4C0A" w:rsidRDefault="006F4C0A">
      <w:pPr>
        <w:pStyle w:val="CommentText"/>
      </w:pPr>
      <w:r>
        <w:t>Tibor: hm, maybe this should be a standalone section as concrete recommendations (that is what lancet wanted), and not just the sideline of conclusions. What do you think?</w:t>
      </w:r>
    </w:p>
  </w:comment>
  <w:comment w:id="181" w:author="Toinét Cronjé" w:date="2022-01-29T21:16:00Z" w:initials="TC">
    <w:p w14:paraId="71BBCF01" w14:textId="58338E0A" w:rsidR="00981989" w:rsidRDefault="00981989">
      <w:pPr>
        <w:pStyle w:val="CommentText"/>
      </w:pPr>
      <w:r>
        <w:rPr>
          <w:rStyle w:val="CommentReference"/>
        </w:rPr>
        <w:annotationRef/>
      </w:r>
      <w:r>
        <w:t xml:space="preserve">Happy to correct the references on Monday if you think it’s useful at this stage. Once we have a finalized version it would be great if you could export to plain text so that I can edit these manually. </w:t>
      </w:r>
    </w:p>
  </w:comment>
  <w:comment w:id="183" w:author="Toinét Cronjé" w:date="2022-01-29T18:05:00Z" w:initials="TC">
    <w:p w14:paraId="44EF361C" w14:textId="3C79FEFC" w:rsidR="00012D48" w:rsidRDefault="00012D48">
      <w:pPr>
        <w:pStyle w:val="CommentText"/>
      </w:pPr>
      <w:r>
        <w:rPr>
          <w:rStyle w:val="CommentReference"/>
        </w:rPr>
        <w:annotationRef/>
      </w:r>
      <w:r>
        <w:t>Not used anywhere as far as I can tell and raises questions in terms of the % of population on BP meds in the imputed table that is higher than the actual % with hypertension so it is unclear if this was defined purely on current blood pressure being high (in which case having the SBP available gives all the necessary info).</w:t>
      </w:r>
    </w:p>
  </w:comment>
  <w:comment w:id="191" w:author="Toinét Cronjé" w:date="2022-01-29T18:07:00Z" w:initials="TC">
    <w:p w14:paraId="76079216" w14:textId="5E021582" w:rsidR="00012D48" w:rsidRDefault="00012D48">
      <w:pPr>
        <w:pStyle w:val="CommentText"/>
      </w:pPr>
      <w:r>
        <w:rPr>
          <w:rStyle w:val="CommentReference"/>
        </w:rPr>
        <w:annotationRef/>
      </w:r>
      <w:r>
        <w:t xml:space="preserve">Seems like this refers only to missing DBP (I know its kind of obvious it applies to both, but just to avoid any confusion I suggested an alternative way of showing this in the supplementary table. </w:t>
      </w:r>
    </w:p>
  </w:comment>
  <w:comment w:id="192" w:author="Toinét Cronjé" w:date="2022-01-29T21:35:00Z" w:initials="TC">
    <w:p w14:paraId="3A6E9782" w14:textId="3F6D7B97" w:rsidR="00080B7E" w:rsidRDefault="00080B7E">
      <w:pPr>
        <w:pStyle w:val="CommentText"/>
      </w:pPr>
      <w:r>
        <w:rPr>
          <w:rStyle w:val="CommentReference"/>
        </w:rPr>
        <w:annotationRef/>
      </w:r>
      <w:r>
        <w:t xml:space="preserve">The same comments/edits apply to all headings </w:t>
      </w:r>
      <w:r>
        <w:sym w:font="Wingdings" w:char="F04A"/>
      </w:r>
    </w:p>
  </w:comment>
  <w:comment w:id="205" w:author="Toinét Cronjé" w:date="2022-01-29T21:25:00Z" w:initials="TC">
    <w:p w14:paraId="54595B5B" w14:textId="2F288469" w:rsidR="00393413" w:rsidRDefault="00393413">
      <w:pPr>
        <w:pStyle w:val="CommentText"/>
      </w:pPr>
      <w:r>
        <w:rPr>
          <w:rStyle w:val="CommentReference"/>
        </w:rPr>
        <w:annotationRef/>
      </w:r>
      <w:r>
        <w:t>Not survey year but 8 year post survey year right?</w:t>
      </w:r>
    </w:p>
  </w:comment>
  <w:comment w:id="206" w:author="Toinét Cronjé" w:date="2022-01-29T21:28:00Z" w:initials="TC">
    <w:p w14:paraId="7B7CD628" w14:textId="32B4534B" w:rsidR="00080B7E" w:rsidRDefault="00393413">
      <w:pPr>
        <w:pStyle w:val="CommentText"/>
      </w:pPr>
      <w:r>
        <w:rPr>
          <w:rStyle w:val="CommentReference"/>
        </w:rPr>
        <w:annotationRef/>
      </w:r>
      <w:r w:rsidR="00080B7E">
        <w:t>Comments on plots:</w:t>
      </w:r>
    </w:p>
    <w:p w14:paraId="2C8D27FA" w14:textId="77777777" w:rsidR="00080B7E" w:rsidRDefault="00080B7E">
      <w:pPr>
        <w:pStyle w:val="CommentText"/>
      </w:pPr>
    </w:p>
    <w:p w14:paraId="5DB9441D" w14:textId="77777777" w:rsidR="00080B7E" w:rsidRDefault="00393413" w:rsidP="00080B7E">
      <w:pPr>
        <w:pStyle w:val="CommentText"/>
        <w:numPr>
          <w:ilvl w:val="0"/>
          <w:numId w:val="4"/>
        </w:numPr>
      </w:pPr>
      <w:r>
        <w:t>I</w:t>
      </w:r>
      <w:r w:rsidR="00080B7E">
        <w:t xml:space="preserve"> would make the x-axis label Incidence rate and then make red/orange ‘predicted’ and green just ‘reported.’</w:t>
      </w:r>
    </w:p>
    <w:p w14:paraId="232D5DE9" w14:textId="34D3ADED" w:rsidR="00393413" w:rsidRDefault="00080B7E" w:rsidP="00080B7E">
      <w:pPr>
        <w:pStyle w:val="CommentText"/>
        <w:numPr>
          <w:ilvl w:val="0"/>
          <w:numId w:val="4"/>
        </w:numPr>
      </w:pPr>
      <w:r>
        <w:t xml:space="preserve">I think someone else said the opposite so take my comment in that context… but I would actually prefer removing the ‘all’ from these plots. I don’t think its particularly relevant given the question and it could be mentioned in the text instead of taking attention away from the race comparisons. </w:t>
      </w:r>
    </w:p>
  </w:comment>
  <w:comment w:id="207" w:author="Toinét Cronjé" w:date="2022-01-29T21:27:00Z" w:initials="TC">
    <w:p w14:paraId="6118B1DB" w14:textId="58B7AF91" w:rsidR="00393413" w:rsidRDefault="00393413">
      <w:pPr>
        <w:pStyle w:val="CommentText"/>
      </w:pPr>
      <w:r>
        <w:rPr>
          <w:rStyle w:val="CommentReference"/>
        </w:rPr>
        <w:annotationRef/>
      </w:r>
      <w:r>
        <w:t>Not sure why the emphasis on average? I think predicted incidence / cumulative incidence reads easier – I might be missing something here.</w:t>
      </w:r>
    </w:p>
  </w:comment>
  <w:comment w:id="212" w:author="Toinét Cronjé" w:date="2022-01-29T21:39:00Z" w:initials="TC">
    <w:p w14:paraId="09A69A0D" w14:textId="7C5F9C7F" w:rsidR="00E330D5" w:rsidRDefault="00E330D5">
      <w:pPr>
        <w:pStyle w:val="CommentText"/>
      </w:pPr>
      <w:r>
        <w:rPr>
          <w:rStyle w:val="CommentReference"/>
        </w:rPr>
        <w:annotationRef/>
      </w:r>
      <w:r>
        <w:t>I would add 0.5 (and maybe 3.5) to the x-axis of panel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93CD2F" w15:done="0"/>
  <w15:commentEx w15:paraId="2FB52FD7" w15:done="0"/>
  <w15:commentEx w15:paraId="7DCE0C79" w15:done="0"/>
  <w15:commentEx w15:paraId="65562C1F" w15:done="0"/>
  <w15:commentEx w15:paraId="5DB1833E" w15:done="0"/>
  <w15:commentEx w15:paraId="24919E4F" w15:done="0"/>
  <w15:commentEx w15:paraId="55A3BEBA" w15:done="0"/>
  <w15:commentEx w15:paraId="2B893DE3" w15:done="0"/>
  <w15:commentEx w15:paraId="7780E17F" w15:paraIdParent="2B893DE3" w15:done="0"/>
  <w15:commentEx w15:paraId="2B8B2A01" w15:done="0"/>
  <w15:commentEx w15:paraId="18AD6196" w15:done="0"/>
  <w15:commentEx w15:paraId="538DD6A0" w15:paraIdParent="18AD6196" w15:done="0"/>
  <w15:commentEx w15:paraId="45E987CF" w15:done="0"/>
  <w15:commentEx w15:paraId="12F66FBA" w15:done="0"/>
  <w15:commentEx w15:paraId="4FE7D224" w15:done="0"/>
  <w15:commentEx w15:paraId="61207ABD" w15:done="0"/>
  <w15:commentEx w15:paraId="5AFA6A1B" w15:done="0"/>
  <w15:commentEx w15:paraId="04800F97" w15:done="0"/>
  <w15:commentEx w15:paraId="71BBCF01" w15:done="0"/>
  <w15:commentEx w15:paraId="44EF361C" w15:done="0"/>
  <w15:commentEx w15:paraId="76079216" w15:done="0"/>
  <w15:commentEx w15:paraId="3A6E9782" w15:done="0"/>
  <w15:commentEx w15:paraId="54595B5B" w15:done="0"/>
  <w15:commentEx w15:paraId="232D5DE9" w15:done="0"/>
  <w15:commentEx w15:paraId="6118B1DB" w15:done="0"/>
  <w15:commentEx w15:paraId="09A69A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B1385E" w14:textId="77777777" w:rsidR="007C3F7E" w:rsidRDefault="007C3F7E">
      <w:r>
        <w:separator/>
      </w:r>
    </w:p>
  </w:endnote>
  <w:endnote w:type="continuationSeparator" w:id="0">
    <w:p w14:paraId="030AB61F" w14:textId="77777777" w:rsidR="007C3F7E" w:rsidRDefault="007C3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6F4C0A" w:rsidRDefault="006F4C0A">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4F0E457C" w:rsidR="006F4C0A" w:rsidRDefault="006F4C0A">
        <w:pPr>
          <w:pStyle w:val="Footer"/>
          <w:jc w:val="right"/>
        </w:pPr>
        <w:r>
          <w:fldChar w:fldCharType="begin"/>
        </w:r>
        <w:r>
          <w:instrText xml:space="preserve"> PAGE   \* MERGEFORMAT </w:instrText>
        </w:r>
        <w:r>
          <w:fldChar w:fldCharType="separate"/>
        </w:r>
        <w:r w:rsidR="00B9018F">
          <w:rPr>
            <w:noProof/>
          </w:rPr>
          <w:t>26</w:t>
        </w:r>
        <w:r>
          <w:rPr>
            <w:noProof/>
          </w:rPr>
          <w:fldChar w:fldCharType="end"/>
        </w:r>
      </w:p>
    </w:sdtContent>
  </w:sdt>
  <w:p w14:paraId="6957D01F" w14:textId="77777777" w:rsidR="006F4C0A" w:rsidRDefault="006F4C0A">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DF0B8A" w14:textId="77777777" w:rsidR="007C3F7E" w:rsidRDefault="007C3F7E">
      <w:r>
        <w:separator/>
      </w:r>
    </w:p>
  </w:footnote>
  <w:footnote w:type="continuationSeparator" w:id="0">
    <w:p w14:paraId="174F061A" w14:textId="77777777" w:rsidR="007C3F7E" w:rsidRDefault="007C3F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6F4C0A" w:rsidRDefault="006F4C0A">
    <w:pPr>
      <w:pStyle w:val="FreeForm"/>
      <w:rPr>
        <w:rFonts w:ascii="Times New Roman" w:eastAsia="Times New Roman" w:hAnsi="Times New Roman"/>
        <w:color w:val="auto"/>
        <w:sz w:val="20"/>
        <w:lang w:val="sv-SE" w:bidi="x-none"/>
      </w:rPr>
    </w:pPr>
    <w:r>
      <w:br/>
    </w:r>
    <w:r>
      <w:rPr>
        <w:noProof/>
        <w:lang w:eastAsia="en-US"/>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6F4C0A" w:rsidRDefault="006F4C0A">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E459B2" w:rsidRDefault="00E459B2">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6F4C0A" w:rsidRDefault="006F4C0A">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AC6813"/>
    <w:multiLevelType w:val="hybridMultilevel"/>
    <w:tmpl w:val="0C86D152"/>
    <w:lvl w:ilvl="0" w:tplc="A3EACF88">
      <w:start w:val="3"/>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inét Cronjé">
    <w15:presenceInfo w15:providerId="AD" w15:userId="S-1-5-21-1111707740-1469251426-2251862497-469913"/>
  </w15:person>
  <w15:person w15:author="Tibor V Varga">
    <w15:presenceInfo w15:providerId="AD" w15:userId="S-1-5-21-1111707740-1469251426-2251862497-3524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5&lt;/item&gt;&lt;item&gt;4726&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2D48"/>
    <w:rsid w:val="000174B3"/>
    <w:rsid w:val="00020C7C"/>
    <w:rsid w:val="00025B0E"/>
    <w:rsid w:val="00030BB9"/>
    <w:rsid w:val="00035AAF"/>
    <w:rsid w:val="00047C0A"/>
    <w:rsid w:val="00053CD9"/>
    <w:rsid w:val="00062370"/>
    <w:rsid w:val="000636FC"/>
    <w:rsid w:val="00070824"/>
    <w:rsid w:val="00073522"/>
    <w:rsid w:val="00073B33"/>
    <w:rsid w:val="00075163"/>
    <w:rsid w:val="00080B7E"/>
    <w:rsid w:val="00083247"/>
    <w:rsid w:val="00083851"/>
    <w:rsid w:val="00083B72"/>
    <w:rsid w:val="00083FD8"/>
    <w:rsid w:val="00097AF3"/>
    <w:rsid w:val="000A3D5F"/>
    <w:rsid w:val="000A691E"/>
    <w:rsid w:val="000B41DE"/>
    <w:rsid w:val="000C2473"/>
    <w:rsid w:val="000C2FA4"/>
    <w:rsid w:val="000C533B"/>
    <w:rsid w:val="000C7208"/>
    <w:rsid w:val="000D25E1"/>
    <w:rsid w:val="000D574D"/>
    <w:rsid w:val="000D6AE0"/>
    <w:rsid w:val="000E48CA"/>
    <w:rsid w:val="000E5D5B"/>
    <w:rsid w:val="000F1A86"/>
    <w:rsid w:val="000F1FE0"/>
    <w:rsid w:val="000F295E"/>
    <w:rsid w:val="000F36BC"/>
    <w:rsid w:val="000F5BFC"/>
    <w:rsid w:val="001016C2"/>
    <w:rsid w:val="00104011"/>
    <w:rsid w:val="0010436D"/>
    <w:rsid w:val="001126A4"/>
    <w:rsid w:val="00113BF3"/>
    <w:rsid w:val="00121A4B"/>
    <w:rsid w:val="00124CC4"/>
    <w:rsid w:val="001428BB"/>
    <w:rsid w:val="001438C6"/>
    <w:rsid w:val="00144EF7"/>
    <w:rsid w:val="00145111"/>
    <w:rsid w:val="00152027"/>
    <w:rsid w:val="001545ED"/>
    <w:rsid w:val="00156518"/>
    <w:rsid w:val="00165C77"/>
    <w:rsid w:val="001704F6"/>
    <w:rsid w:val="0017584A"/>
    <w:rsid w:val="001766B0"/>
    <w:rsid w:val="00182957"/>
    <w:rsid w:val="001834AB"/>
    <w:rsid w:val="0018389B"/>
    <w:rsid w:val="0019143D"/>
    <w:rsid w:val="00192841"/>
    <w:rsid w:val="00197AEB"/>
    <w:rsid w:val="001A0329"/>
    <w:rsid w:val="001B18C6"/>
    <w:rsid w:val="001B2178"/>
    <w:rsid w:val="001B3F98"/>
    <w:rsid w:val="001C679C"/>
    <w:rsid w:val="001D17C3"/>
    <w:rsid w:val="001D5F1F"/>
    <w:rsid w:val="001D6E51"/>
    <w:rsid w:val="001E2955"/>
    <w:rsid w:val="001E48A7"/>
    <w:rsid w:val="001E5899"/>
    <w:rsid w:val="001F5C57"/>
    <w:rsid w:val="001F5F81"/>
    <w:rsid w:val="001F6A5A"/>
    <w:rsid w:val="00202B28"/>
    <w:rsid w:val="00207E36"/>
    <w:rsid w:val="002100E8"/>
    <w:rsid w:val="002107CB"/>
    <w:rsid w:val="00223570"/>
    <w:rsid w:val="0022612B"/>
    <w:rsid w:val="00234606"/>
    <w:rsid w:val="00236955"/>
    <w:rsid w:val="00240CEB"/>
    <w:rsid w:val="0024625D"/>
    <w:rsid w:val="00247E61"/>
    <w:rsid w:val="002500EC"/>
    <w:rsid w:val="00261500"/>
    <w:rsid w:val="002659F1"/>
    <w:rsid w:val="002664E8"/>
    <w:rsid w:val="00270450"/>
    <w:rsid w:val="00272DED"/>
    <w:rsid w:val="002774FD"/>
    <w:rsid w:val="00277A9D"/>
    <w:rsid w:val="00280A16"/>
    <w:rsid w:val="00281C77"/>
    <w:rsid w:val="00286353"/>
    <w:rsid w:val="00287B5D"/>
    <w:rsid w:val="00290981"/>
    <w:rsid w:val="002915C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93413"/>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3A02"/>
    <w:rsid w:val="004754EE"/>
    <w:rsid w:val="00477BDC"/>
    <w:rsid w:val="00480F08"/>
    <w:rsid w:val="00481FB7"/>
    <w:rsid w:val="00485671"/>
    <w:rsid w:val="0048661D"/>
    <w:rsid w:val="004873DA"/>
    <w:rsid w:val="004905AC"/>
    <w:rsid w:val="00493F69"/>
    <w:rsid w:val="00494210"/>
    <w:rsid w:val="004A05A6"/>
    <w:rsid w:val="004A6842"/>
    <w:rsid w:val="004A73A4"/>
    <w:rsid w:val="004B0CCB"/>
    <w:rsid w:val="004B18D3"/>
    <w:rsid w:val="004C474E"/>
    <w:rsid w:val="004D5288"/>
    <w:rsid w:val="004D604D"/>
    <w:rsid w:val="004E5543"/>
    <w:rsid w:val="004E70C0"/>
    <w:rsid w:val="00505D61"/>
    <w:rsid w:val="005109E5"/>
    <w:rsid w:val="00511512"/>
    <w:rsid w:val="00512286"/>
    <w:rsid w:val="00514455"/>
    <w:rsid w:val="00517C2B"/>
    <w:rsid w:val="005258E7"/>
    <w:rsid w:val="00532A2A"/>
    <w:rsid w:val="00532C12"/>
    <w:rsid w:val="00544BEB"/>
    <w:rsid w:val="005565A0"/>
    <w:rsid w:val="00556763"/>
    <w:rsid w:val="0055782F"/>
    <w:rsid w:val="00567364"/>
    <w:rsid w:val="00573A0D"/>
    <w:rsid w:val="0057645C"/>
    <w:rsid w:val="0058454E"/>
    <w:rsid w:val="005856D1"/>
    <w:rsid w:val="005A06E2"/>
    <w:rsid w:val="005A0725"/>
    <w:rsid w:val="005A28CF"/>
    <w:rsid w:val="005A2E3D"/>
    <w:rsid w:val="005B5AD3"/>
    <w:rsid w:val="005B7798"/>
    <w:rsid w:val="005C0708"/>
    <w:rsid w:val="005C2EEA"/>
    <w:rsid w:val="005C4395"/>
    <w:rsid w:val="005D124B"/>
    <w:rsid w:val="005D4852"/>
    <w:rsid w:val="005D6D17"/>
    <w:rsid w:val="005D72DB"/>
    <w:rsid w:val="005E1F03"/>
    <w:rsid w:val="005E2E75"/>
    <w:rsid w:val="005F04E4"/>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4DF7"/>
    <w:rsid w:val="006669E0"/>
    <w:rsid w:val="006678A1"/>
    <w:rsid w:val="006702E8"/>
    <w:rsid w:val="00680DCB"/>
    <w:rsid w:val="00685D5C"/>
    <w:rsid w:val="00693A39"/>
    <w:rsid w:val="006A78AF"/>
    <w:rsid w:val="006B5DEF"/>
    <w:rsid w:val="006B643F"/>
    <w:rsid w:val="006C258C"/>
    <w:rsid w:val="006C42F7"/>
    <w:rsid w:val="006D1848"/>
    <w:rsid w:val="006D2441"/>
    <w:rsid w:val="006D7A00"/>
    <w:rsid w:val="006E0C5D"/>
    <w:rsid w:val="006E2353"/>
    <w:rsid w:val="006E4561"/>
    <w:rsid w:val="006F4C0A"/>
    <w:rsid w:val="007029C5"/>
    <w:rsid w:val="007059E5"/>
    <w:rsid w:val="00707B23"/>
    <w:rsid w:val="0071275E"/>
    <w:rsid w:val="00714C5A"/>
    <w:rsid w:val="0072152F"/>
    <w:rsid w:val="00721B91"/>
    <w:rsid w:val="00721F73"/>
    <w:rsid w:val="007315BC"/>
    <w:rsid w:val="00732DFF"/>
    <w:rsid w:val="00737E35"/>
    <w:rsid w:val="007402B0"/>
    <w:rsid w:val="00740471"/>
    <w:rsid w:val="007479A1"/>
    <w:rsid w:val="007500B7"/>
    <w:rsid w:val="00753BB9"/>
    <w:rsid w:val="00757B1D"/>
    <w:rsid w:val="007624D2"/>
    <w:rsid w:val="00765365"/>
    <w:rsid w:val="00773B96"/>
    <w:rsid w:val="00776E82"/>
    <w:rsid w:val="0078087B"/>
    <w:rsid w:val="00781592"/>
    <w:rsid w:val="007817EF"/>
    <w:rsid w:val="0078255E"/>
    <w:rsid w:val="00782C50"/>
    <w:rsid w:val="00785234"/>
    <w:rsid w:val="007871A0"/>
    <w:rsid w:val="0079515E"/>
    <w:rsid w:val="007956CA"/>
    <w:rsid w:val="007975E9"/>
    <w:rsid w:val="007A27FF"/>
    <w:rsid w:val="007A70B2"/>
    <w:rsid w:val="007A73F0"/>
    <w:rsid w:val="007C1146"/>
    <w:rsid w:val="007C3F7E"/>
    <w:rsid w:val="007C51A7"/>
    <w:rsid w:val="007D0938"/>
    <w:rsid w:val="007E3C30"/>
    <w:rsid w:val="008027E9"/>
    <w:rsid w:val="00802B79"/>
    <w:rsid w:val="008054AC"/>
    <w:rsid w:val="00805950"/>
    <w:rsid w:val="008100AF"/>
    <w:rsid w:val="008165CB"/>
    <w:rsid w:val="00820320"/>
    <w:rsid w:val="00820D33"/>
    <w:rsid w:val="00825E38"/>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62305"/>
    <w:rsid w:val="00963F95"/>
    <w:rsid w:val="0097171A"/>
    <w:rsid w:val="00971E2E"/>
    <w:rsid w:val="00975171"/>
    <w:rsid w:val="00975DEF"/>
    <w:rsid w:val="00981627"/>
    <w:rsid w:val="009816F6"/>
    <w:rsid w:val="00981989"/>
    <w:rsid w:val="00985EBC"/>
    <w:rsid w:val="00991902"/>
    <w:rsid w:val="0099264E"/>
    <w:rsid w:val="00993C26"/>
    <w:rsid w:val="00996787"/>
    <w:rsid w:val="00996C7D"/>
    <w:rsid w:val="009A1259"/>
    <w:rsid w:val="009B6CA3"/>
    <w:rsid w:val="009C44F2"/>
    <w:rsid w:val="009D1BD5"/>
    <w:rsid w:val="009D2895"/>
    <w:rsid w:val="009D6754"/>
    <w:rsid w:val="009E41A1"/>
    <w:rsid w:val="009E60DA"/>
    <w:rsid w:val="009F283A"/>
    <w:rsid w:val="009F3D4D"/>
    <w:rsid w:val="00A03778"/>
    <w:rsid w:val="00A07238"/>
    <w:rsid w:val="00A12047"/>
    <w:rsid w:val="00A15AF2"/>
    <w:rsid w:val="00A245A5"/>
    <w:rsid w:val="00A42EF3"/>
    <w:rsid w:val="00A434D5"/>
    <w:rsid w:val="00A5099F"/>
    <w:rsid w:val="00A60D3D"/>
    <w:rsid w:val="00A62314"/>
    <w:rsid w:val="00A67D31"/>
    <w:rsid w:val="00A7177A"/>
    <w:rsid w:val="00A75C51"/>
    <w:rsid w:val="00A84FBA"/>
    <w:rsid w:val="00A906F3"/>
    <w:rsid w:val="00A90D9A"/>
    <w:rsid w:val="00AA362A"/>
    <w:rsid w:val="00AA56B9"/>
    <w:rsid w:val="00AA60C1"/>
    <w:rsid w:val="00AB16AD"/>
    <w:rsid w:val="00AB3DDA"/>
    <w:rsid w:val="00AB653D"/>
    <w:rsid w:val="00AC5CB8"/>
    <w:rsid w:val="00AC63E6"/>
    <w:rsid w:val="00AC7BC1"/>
    <w:rsid w:val="00AD6B90"/>
    <w:rsid w:val="00AE1BE6"/>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18F"/>
    <w:rsid w:val="00B902E8"/>
    <w:rsid w:val="00B904E5"/>
    <w:rsid w:val="00B907E2"/>
    <w:rsid w:val="00B95E18"/>
    <w:rsid w:val="00B96DEC"/>
    <w:rsid w:val="00B96F2F"/>
    <w:rsid w:val="00BA174A"/>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19B"/>
    <w:rsid w:val="00C83231"/>
    <w:rsid w:val="00C8431A"/>
    <w:rsid w:val="00C86B0F"/>
    <w:rsid w:val="00C91679"/>
    <w:rsid w:val="00CA7FEA"/>
    <w:rsid w:val="00CB453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36813"/>
    <w:rsid w:val="00D4344A"/>
    <w:rsid w:val="00D44522"/>
    <w:rsid w:val="00D4462F"/>
    <w:rsid w:val="00D51A00"/>
    <w:rsid w:val="00D67743"/>
    <w:rsid w:val="00D773BE"/>
    <w:rsid w:val="00D8100C"/>
    <w:rsid w:val="00D81846"/>
    <w:rsid w:val="00D81BC8"/>
    <w:rsid w:val="00D837D2"/>
    <w:rsid w:val="00DA3212"/>
    <w:rsid w:val="00DA6840"/>
    <w:rsid w:val="00DB0186"/>
    <w:rsid w:val="00DB1F73"/>
    <w:rsid w:val="00DB1F8E"/>
    <w:rsid w:val="00DB6F0A"/>
    <w:rsid w:val="00DB731F"/>
    <w:rsid w:val="00DC3231"/>
    <w:rsid w:val="00DC64C3"/>
    <w:rsid w:val="00DE3C18"/>
    <w:rsid w:val="00DE44C8"/>
    <w:rsid w:val="00DE6A07"/>
    <w:rsid w:val="00DF0EDD"/>
    <w:rsid w:val="00DF13AC"/>
    <w:rsid w:val="00E011A6"/>
    <w:rsid w:val="00E046A6"/>
    <w:rsid w:val="00E0794B"/>
    <w:rsid w:val="00E11414"/>
    <w:rsid w:val="00E13EC4"/>
    <w:rsid w:val="00E1540C"/>
    <w:rsid w:val="00E1628E"/>
    <w:rsid w:val="00E21977"/>
    <w:rsid w:val="00E23F0B"/>
    <w:rsid w:val="00E330D5"/>
    <w:rsid w:val="00E4001F"/>
    <w:rsid w:val="00E44660"/>
    <w:rsid w:val="00E451B7"/>
    <w:rsid w:val="00E459B2"/>
    <w:rsid w:val="00E53801"/>
    <w:rsid w:val="00E55F4D"/>
    <w:rsid w:val="00E606B3"/>
    <w:rsid w:val="00E61AE4"/>
    <w:rsid w:val="00E63151"/>
    <w:rsid w:val="00E671D2"/>
    <w:rsid w:val="00E67FE6"/>
    <w:rsid w:val="00E7569C"/>
    <w:rsid w:val="00E85EBA"/>
    <w:rsid w:val="00E860F1"/>
    <w:rsid w:val="00E865E6"/>
    <w:rsid w:val="00E956CB"/>
    <w:rsid w:val="00EA06C8"/>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census.gov/data/tables/2020/dec/2020-redistricting-supplementary-tables.html"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nchs/nhanes/index.htm"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www.diabetes.org/risk-test" TargetMode="Externa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chronicdisease/programs-impact/pop/diabetes.ht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dc.gov/diabetes/data/statistics-report/diagnosed-undiagnosed-diabetes.html" TargetMode="External"/><Relationship Id="rId23" Type="http://schemas.openxmlformats.org/officeDocument/2006/relationships/footer" Target="footer2.xml"/><Relationship Id="rId28"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s.cdc.gov/grasp/diabetes/DiabetesAtlas.html" TargetMode="External"/><Relationship Id="rId22" Type="http://schemas.openxmlformats.org/officeDocument/2006/relationships/footer" Target="footer1.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51C35-5C66-48A0-8A11-370111120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568</TotalTime>
  <Pages>28</Pages>
  <Words>15374</Words>
  <Characters>80869</Characters>
  <Application>Microsoft Office Word</Application>
  <DocSecurity>0</DocSecurity>
  <Lines>8985</Lines>
  <Paragraphs>8020</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88223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Toinét Cronjé</cp:lastModifiedBy>
  <cp:revision>33</cp:revision>
  <dcterms:created xsi:type="dcterms:W3CDTF">2022-01-26T14:44:00Z</dcterms:created>
  <dcterms:modified xsi:type="dcterms:W3CDTF">2022-01-29T20:51:00Z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